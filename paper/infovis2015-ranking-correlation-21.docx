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6C8A8BF9" w:rsidR="00BF4F16" w:rsidRPr="0068288C" w:rsidDel="00D03613" w:rsidRDefault="00A12A06" w:rsidP="00C95F6C">
      <w:pPr>
        <w:pStyle w:val="Title1"/>
        <w:rPr>
          <w:del w:id="0" w:author="Matthew Kay" w:date="2015-07-29T23:21:00Z"/>
          <w:sz w:val="20"/>
        </w:rPr>
      </w:pPr>
      <w:bookmarkStart w:id="1" w:name="_GoBack"/>
      <w:bookmarkEnd w:id="1"/>
      <w:r w:rsidRPr="00A12A06">
        <w:t xml:space="preserve">Beyond Weber's Law: A Second Look at </w:t>
      </w:r>
      <w:r>
        <w:br/>
      </w:r>
      <w:r w:rsidRPr="00A12A06">
        <w:t>Ranking Visualizations of Correlatio</w:t>
      </w:r>
      <w:ins w:id="2" w:author="Matthew Kay" w:date="2015-07-29T23:21:00Z">
        <w:r w:rsidR="00D03613">
          <w:t>n</w:t>
        </w:r>
      </w:ins>
      <w:del w:id="3" w:author="Matthew Kay" w:date="2015-07-29T23:21:00Z">
        <w:r w:rsidRPr="00A12A06" w:rsidDel="00D03613">
          <w:delText>n</w:delText>
        </w:r>
      </w:del>
    </w:p>
    <w:p w14:paraId="05B9AB51" w14:textId="77777777" w:rsidR="00BF4F16" w:rsidRPr="000C4612" w:rsidRDefault="00BF4F16" w:rsidP="00D03613">
      <w:pPr>
        <w:pStyle w:val="Title1"/>
        <w:sectPr w:rsidR="00BF4F16" w:rsidRPr="000C4612">
          <w:footerReference w:type="first" r:id="rId8"/>
          <w:pgSz w:w="12240" w:h="15840" w:code="1"/>
          <w:pgMar w:top="994" w:right="1080" w:bottom="994" w:left="1080" w:header="490" w:footer="432" w:gutter="0"/>
          <w:cols w:space="720"/>
          <w:titlePg/>
          <w:docGrid w:linePitch="360"/>
        </w:sectPr>
        <w:pPrChange w:id="4" w:author="Matthew Kay" w:date="2015-07-29T23:21:00Z">
          <w:pPr/>
        </w:pPrChange>
      </w:pPr>
    </w:p>
    <w:p w14:paraId="3EEDFBAC" w14:textId="1A28CC97" w:rsidR="00BF4F16" w:rsidRPr="003060CE" w:rsidDel="00D03613" w:rsidRDefault="00BF4F16" w:rsidP="00D03613">
      <w:pPr>
        <w:pStyle w:val="AuthorInformation"/>
        <w:jc w:val="left"/>
        <w:rPr>
          <w:del w:id="5" w:author="Matthew Kay" w:date="2015-07-29T23:21:00Z"/>
        </w:rPr>
        <w:pPrChange w:id="6" w:author="Matthew Kay" w:date="2015-07-29T23:21:00Z">
          <w:pPr>
            <w:pStyle w:val="AuthorInformation"/>
          </w:pPr>
        </w:pPrChange>
      </w:pPr>
    </w:p>
    <w:p w14:paraId="4ADCC6A2" w14:textId="1063480A" w:rsidR="00BF4F16" w:rsidRPr="0068288C" w:rsidRDefault="00D03613" w:rsidP="00D03613">
      <w:pPr>
        <w:pStyle w:val="AuthorInformation"/>
        <w:sectPr w:rsidR="00BF4F16" w:rsidRPr="0068288C">
          <w:type w:val="continuous"/>
          <w:pgSz w:w="12240" w:h="15840" w:code="1"/>
          <w:pgMar w:top="994" w:right="1080" w:bottom="994" w:left="1080" w:header="490" w:footer="432" w:gutter="0"/>
          <w:cols w:space="720"/>
          <w:docGrid w:linePitch="360"/>
        </w:sectPr>
        <w:pPrChange w:id="7" w:author="Matthew Kay" w:date="2015-07-29T23:21:00Z">
          <w:pPr/>
        </w:pPrChange>
      </w:pPr>
      <w:ins w:id="8" w:author="Matthew Kay" w:date="2015-07-29T23:21:00Z">
        <w:r>
          <w:t>Matthew Kay</w:t>
        </w:r>
      </w:ins>
      <w:ins w:id="9" w:author="Matthew Kay" w:date="2015-07-29T23:22:00Z">
        <w:r>
          <w:t xml:space="preserve"> and Jeffrey Heer</w:t>
        </w:r>
      </w:ins>
    </w:p>
    <w:p w14:paraId="12BD03D4" w14:textId="65DA98F6" w:rsidR="00551318" w:rsidRDefault="00BF4F16" w:rsidP="00BF4F16">
      <w:pPr>
        <w:pStyle w:val="Abstract"/>
        <w:rPr>
          <w:color w:val="000000"/>
        </w:rPr>
      </w:pPr>
      <w:r w:rsidRPr="000262F7">
        <w:rPr>
          <w:b/>
        </w:rPr>
        <w:lastRenderedPageBreak/>
        <w:t>Abstract</w:t>
      </w:r>
      <w:r w:rsidRPr="001130FC">
        <w:rPr>
          <w:b/>
          <w:color w:val="000000"/>
          <w:rPrChange w:id="10" w:author="Matthew Kay" w:date="2015-07-29T23:43:00Z">
            <w:rPr>
              <w:color w:val="000000"/>
            </w:rPr>
          </w:rPrChange>
        </w:rPr>
        <w:t>—</w:t>
      </w:r>
      <w:r w:rsidR="00551318" w:rsidRPr="00551318">
        <w:rPr>
          <w:color w:val="000000"/>
        </w:rPr>
        <w:t xml:space="preserve">Models of human perception </w:t>
      </w:r>
      <w:r w:rsidR="004875DC">
        <w:rPr>
          <w:color w:val="000000"/>
        </w:rPr>
        <w:t>–</w:t>
      </w:r>
      <w:r w:rsidR="00551318" w:rsidRPr="00551318">
        <w:rPr>
          <w:color w:val="000000"/>
        </w:rPr>
        <w:t xml:space="preserve"> including perceptual “laws” </w:t>
      </w:r>
      <w:r w:rsidR="004875DC">
        <w:rPr>
          <w:color w:val="000000"/>
        </w:rPr>
        <w:t>–</w:t>
      </w:r>
      <w:r w:rsidR="00551318" w:rsidRPr="00551318">
        <w:rPr>
          <w:color w:val="000000"/>
        </w:rPr>
        <w:t xml:space="preserve">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w:t>
      </w:r>
      <w:r w:rsidR="00551318" w:rsidRPr="00E966AB">
        <w:rPr>
          <w:i/>
          <w:color w:val="000000"/>
        </w:rPr>
        <w:t>r</w:t>
      </w:r>
      <w:r w:rsidR="00551318" w:rsidRPr="00551318">
        <w:rPr>
          <w:color w:val="000000"/>
        </w:rPr>
        <w:t xml:space="preserve">)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2FEF7D05"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sidRPr="001130FC">
        <w:rPr>
          <w:b/>
          <w:color w:val="000000"/>
          <w:rPrChange w:id="11" w:author="Matthew Kay" w:date="2015-07-29T23:43:00Z">
            <w:rPr>
              <w:color w:val="000000"/>
            </w:rPr>
          </w:rPrChange>
        </w:rPr>
        <w:t>—</w:t>
      </w:r>
      <w:r w:rsidR="009735E7">
        <w:t xml:space="preserve">Weber’s law, perception of correlation, log transformation, censored regression, Bayesian methods   </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25409B37" w:rsidR="00A37D0A" w:rsidRDefault="003F4581" w:rsidP="006E1133">
      <w:pPr>
        <w:pStyle w:val="BodyNoIndent"/>
      </w:pPr>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D03613" w:rsidRDefault="00D03613" w:rsidP="00C95F6C">
                            <w:pPr>
                              <w:pStyle w:val="Footnote"/>
                            </w:pPr>
                          </w:p>
                          <w:p w14:paraId="3256A24E" w14:textId="77777777" w:rsidR="00D03613" w:rsidRDefault="00D03613" w:rsidP="00D03613">
                            <w:pPr>
                              <w:pStyle w:val="AuthorAffiliation"/>
                              <w:numPr>
                                <w:ilvl w:val="0"/>
                                <w:numId w:val="0"/>
                              </w:numPr>
                              <w:ind w:left="173" w:hanging="173"/>
                              <w:rPr>
                                <w:ins w:id="12" w:author="Matthew Kay" w:date="2015-07-29T23:24:00Z"/>
                              </w:rPr>
                              <w:pPrChange w:id="13" w:author="Matthew Kay" w:date="2015-07-29T23:24:00Z">
                                <w:pPr>
                                  <w:pStyle w:val="AuthorAffiliation"/>
                                  <w:numPr>
                                    <w:numId w:val="1"/>
                                  </w:numPr>
                                  <w:ind w:left="176" w:hanging="176"/>
                                </w:pPr>
                              </w:pPrChange>
                            </w:pPr>
                          </w:p>
                          <w:p w14:paraId="40FEC7DF" w14:textId="56A817D1" w:rsidR="00D03613" w:rsidRDefault="00D03613" w:rsidP="00D03613">
                            <w:pPr>
                              <w:pStyle w:val="AuthorAffiliation"/>
                              <w:numPr>
                                <w:ilvl w:val="0"/>
                                <w:numId w:val="1"/>
                              </w:numPr>
                              <w:ind w:left="176" w:hanging="176"/>
                              <w:rPr>
                                <w:ins w:id="14" w:author="Matthew Kay" w:date="2015-07-29T23:35:00Z"/>
                              </w:rPr>
                            </w:pPr>
                            <w:ins w:id="15" w:author="Matthew Kay" w:date="2015-07-29T23:25:00Z">
                              <w:r>
                                <w:t>Matthew Kay</w:t>
                              </w:r>
                            </w:ins>
                            <w:ins w:id="16" w:author="Matthew Kay" w:date="2015-07-29T23:24:00Z">
                              <w:r>
                                <w:t xml:space="preserve"> </w:t>
                              </w:r>
                            </w:ins>
                            <w:ins w:id="17" w:author="Matthew Kay" w:date="2015-07-29T23:35:00Z">
                              <w:r w:rsidR="001130FC">
                                <w:t xml:space="preserve">is </w:t>
                              </w:r>
                            </w:ins>
                            <w:ins w:id="18" w:author="Matthew Kay" w:date="2015-07-29T23:24:00Z">
                              <w:r>
                                <w:t xml:space="preserve">with </w:t>
                              </w:r>
                            </w:ins>
                            <w:ins w:id="19" w:author="Matthew Kay" w:date="2015-07-29T23:26:00Z">
                              <w:r>
                                <w:t>University of Washington</w:t>
                              </w:r>
                            </w:ins>
                            <w:ins w:id="20" w:author="Matthew Kay" w:date="2015-07-29T23:24:00Z">
                              <w:r>
                                <w:t>. E-m</w:t>
                              </w:r>
                              <w:r w:rsidRPr="00C934FB">
                                <w:t xml:space="preserve">ail: </w:t>
                              </w:r>
                            </w:ins>
                            <w:ins w:id="21" w:author="Matthew Kay" w:date="2015-07-29T23:26:00Z">
                              <w:r>
                                <w:t>mjskay@uw.edu</w:t>
                              </w:r>
                            </w:ins>
                            <w:ins w:id="22" w:author="Matthew Kay" w:date="2015-07-29T23:24:00Z">
                              <w:r w:rsidRPr="00C934FB">
                                <w:t>.</w:t>
                              </w:r>
                            </w:ins>
                          </w:p>
                          <w:p w14:paraId="144D0BFB" w14:textId="09A696BA" w:rsidR="001130FC" w:rsidRPr="00C934FB" w:rsidRDefault="001130FC" w:rsidP="001130FC">
                            <w:pPr>
                              <w:pStyle w:val="AuthorAffiliation"/>
                              <w:numPr>
                                <w:ilvl w:val="0"/>
                                <w:numId w:val="1"/>
                              </w:numPr>
                              <w:ind w:left="176" w:hanging="176"/>
                              <w:rPr>
                                <w:ins w:id="23" w:author="Matthew Kay" w:date="2015-07-29T23:24:00Z"/>
                              </w:rPr>
                              <w:pPrChange w:id="24" w:author="Matthew Kay" w:date="2015-07-29T23:35:00Z">
                                <w:pPr>
                                  <w:pStyle w:val="AuthorAffiliation"/>
                                  <w:numPr>
                                    <w:numId w:val="1"/>
                                  </w:numPr>
                                  <w:ind w:left="176" w:hanging="176"/>
                                </w:pPr>
                              </w:pPrChange>
                            </w:pPr>
                            <w:ins w:id="25" w:author="Matthew Kay" w:date="2015-07-29T23:35:00Z">
                              <w:r>
                                <w:t xml:space="preserve">Jeffrey Heer </w:t>
                              </w:r>
                              <w:r>
                                <w:t xml:space="preserve">is </w:t>
                              </w:r>
                              <w:r>
                                <w:t>with University of Washington. E-m</w:t>
                              </w:r>
                              <w:r w:rsidRPr="00C934FB">
                                <w:t>ail:</w:t>
                              </w:r>
                              <w:r>
                                <w:t xml:space="preserve"> </w:t>
                              </w:r>
                              <w:r>
                                <w:t>jheer@uw.edu</w:t>
                              </w:r>
                              <w:r>
                                <w:t>.</w:t>
                              </w:r>
                            </w:ins>
                          </w:p>
                          <w:p w14:paraId="04D1C149" w14:textId="518E2ED9" w:rsidR="00D03613" w:rsidRPr="003F4EE7" w:rsidRDefault="00D03613" w:rsidP="00D03613">
                            <w:pPr>
                              <w:pStyle w:val="FOOTNOTE0"/>
                              <w:spacing w:before="75"/>
                              <w:jc w:val="left"/>
                              <w:rPr>
                                <w:ins w:id="26" w:author="Matthew Kay" w:date="2015-07-29T23:24:00Z"/>
                                <w:i/>
                              </w:rPr>
                            </w:pPr>
                            <w:ins w:id="27" w:author="Matthew Kay" w:date="2015-07-29T23:24:00Z">
                              <w:r w:rsidRPr="003F4EE7">
                                <w:rPr>
                                  <w:i/>
                                </w:rPr>
                                <w:t>M</w:t>
                              </w:r>
                              <w:r w:rsidR="001130FC">
                                <w:rPr>
                                  <w:i/>
                                </w:rPr>
                                <w:t>anuscript received 31 Mar</w:t>
                              </w:r>
                              <w:r>
                                <w:rPr>
                                  <w:i/>
                                </w:rPr>
                                <w:t>. 2015</w:t>
                              </w:r>
                              <w:r w:rsidRPr="003F4EE7">
                                <w:rPr>
                                  <w:i/>
                                </w:rPr>
                                <w:t>; accepte</w:t>
                              </w:r>
                              <w:r w:rsidR="001130FC">
                                <w:rPr>
                                  <w:i/>
                                </w:rPr>
                                <w:t>d 1 Aug. 2015; date of p</w:t>
                              </w:r>
                              <w:r>
                                <w:rPr>
                                  <w:i/>
                                </w:rPr>
                                <w:t>ublication xx Aug. 2015; date of current version 25 Oct. 2015.</w:t>
                              </w:r>
                            </w:ins>
                          </w:p>
                          <w:p w14:paraId="7DF0B334" w14:textId="77777777" w:rsidR="00D03613" w:rsidRPr="003F4EE7" w:rsidRDefault="00D03613" w:rsidP="00D03613">
                            <w:pPr>
                              <w:pStyle w:val="FOOTNOTE0"/>
                              <w:spacing w:before="2"/>
                              <w:jc w:val="left"/>
                              <w:rPr>
                                <w:ins w:id="28" w:author="Matthew Kay" w:date="2015-07-29T23:24:00Z"/>
                                <w:i/>
                              </w:rPr>
                            </w:pPr>
                            <w:ins w:id="29" w:author="Matthew Kay" w:date="2015-07-29T23:24:00Z">
                              <w:r w:rsidRPr="003F4EE7">
                                <w:rPr>
                                  <w:i/>
                                </w:rPr>
                                <w:t xml:space="preserve">For information on obtaining reprints of this article, please send </w:t>
                              </w:r>
                              <w:r>
                                <w:rPr>
                                  <w:i/>
                                </w:rPr>
                                <w:t xml:space="preserve">                   e-</w:t>
                              </w:r>
                              <w:r w:rsidRPr="003F4EE7">
                                <w:rPr>
                                  <w:i/>
                                </w:rPr>
                                <w:t xml:space="preserve">mail to: </w:t>
                              </w:r>
                              <w:r>
                                <w:fldChar w:fldCharType="begin"/>
                              </w:r>
                              <w:r>
                                <w:instrText xml:space="preserve"> HYPERLINK "mailto:reprints@ieee.org" </w:instrText>
                              </w:r>
                              <w:r>
                                <w:fldChar w:fldCharType="separate"/>
                              </w:r>
                              <w:r w:rsidRPr="009575BD">
                                <w:rPr>
                                  <w:rStyle w:val="Hyperlink"/>
                                  <w:i/>
                                  <w:color w:val="000000" w:themeColor="text1"/>
                                  <w:u w:val="none"/>
                                  <w14:textOutline w14:w="9525" w14:cap="rnd" w14:cmpd="sng" w14:algn="ctr">
                                    <w14:noFill/>
                                    <w14:prstDash w14:val="solid"/>
                                    <w14:bevel/>
                                  </w14:textOutline>
                                </w:rPr>
                                <w:t>reprints@ieee.org</w:t>
                              </w:r>
                              <w:r>
                                <w:rPr>
                                  <w:rStyle w:val="Hyperlink"/>
                                  <w:i/>
                                  <w:color w:val="000000" w:themeColor="text1"/>
                                  <w:u w:val="none"/>
                                  <w14:textOutline w14:w="9525" w14:cap="rnd" w14:cmpd="sng" w14:algn="ctr">
                                    <w14:noFill/>
                                    <w14:prstDash w14:val="solid"/>
                                    <w14:bevel/>
                                  </w14:textOutline>
                                </w:rPr>
                                <w:fldChar w:fldCharType="end"/>
                              </w:r>
                              <w:r w:rsidRPr="009575BD">
                                <w:rPr>
                                  <w:i/>
                                  <w:color w:val="000000" w:themeColor="text1"/>
                                  <w14:textOutline w14:w="9525" w14:cap="rnd" w14:cmpd="sng" w14:algn="ctr">
                                    <w14:noFill/>
                                    <w14:prstDash w14:val="solid"/>
                                    <w14:bevel/>
                                  </w14:textOutline>
                                </w:rPr>
                                <w:t>.</w:t>
                              </w:r>
                            </w:ins>
                          </w:p>
                          <w:p w14:paraId="293261F5" w14:textId="77777777" w:rsidR="00D03613" w:rsidRPr="00DA11EB" w:rsidRDefault="00D03613"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D03613" w:rsidRDefault="00D03613" w:rsidP="00C95F6C">
                      <w:pPr>
                        <w:pStyle w:val="Footnote"/>
                      </w:pPr>
                    </w:p>
                    <w:p w14:paraId="3256A24E" w14:textId="77777777" w:rsidR="00D03613" w:rsidRDefault="00D03613" w:rsidP="00D03613">
                      <w:pPr>
                        <w:pStyle w:val="AuthorAffiliation"/>
                        <w:numPr>
                          <w:ilvl w:val="0"/>
                          <w:numId w:val="0"/>
                        </w:numPr>
                        <w:ind w:left="173" w:hanging="173"/>
                        <w:rPr>
                          <w:ins w:id="30" w:author="Matthew Kay" w:date="2015-07-29T23:24:00Z"/>
                        </w:rPr>
                        <w:pPrChange w:id="31" w:author="Matthew Kay" w:date="2015-07-29T23:24:00Z">
                          <w:pPr>
                            <w:pStyle w:val="AuthorAffiliation"/>
                            <w:numPr>
                              <w:numId w:val="1"/>
                            </w:numPr>
                            <w:ind w:left="176" w:hanging="176"/>
                          </w:pPr>
                        </w:pPrChange>
                      </w:pPr>
                    </w:p>
                    <w:p w14:paraId="40FEC7DF" w14:textId="56A817D1" w:rsidR="00D03613" w:rsidRDefault="00D03613" w:rsidP="00D03613">
                      <w:pPr>
                        <w:pStyle w:val="AuthorAffiliation"/>
                        <w:numPr>
                          <w:ilvl w:val="0"/>
                          <w:numId w:val="1"/>
                        </w:numPr>
                        <w:ind w:left="176" w:hanging="176"/>
                        <w:rPr>
                          <w:ins w:id="32" w:author="Matthew Kay" w:date="2015-07-29T23:35:00Z"/>
                        </w:rPr>
                      </w:pPr>
                      <w:ins w:id="33" w:author="Matthew Kay" w:date="2015-07-29T23:25:00Z">
                        <w:r>
                          <w:t>Matthew Kay</w:t>
                        </w:r>
                      </w:ins>
                      <w:ins w:id="34" w:author="Matthew Kay" w:date="2015-07-29T23:24:00Z">
                        <w:r>
                          <w:t xml:space="preserve"> </w:t>
                        </w:r>
                      </w:ins>
                      <w:ins w:id="35" w:author="Matthew Kay" w:date="2015-07-29T23:35:00Z">
                        <w:r w:rsidR="001130FC">
                          <w:t xml:space="preserve">is </w:t>
                        </w:r>
                      </w:ins>
                      <w:ins w:id="36" w:author="Matthew Kay" w:date="2015-07-29T23:24:00Z">
                        <w:r>
                          <w:t xml:space="preserve">with </w:t>
                        </w:r>
                      </w:ins>
                      <w:ins w:id="37" w:author="Matthew Kay" w:date="2015-07-29T23:26:00Z">
                        <w:r>
                          <w:t>University of Washington</w:t>
                        </w:r>
                      </w:ins>
                      <w:ins w:id="38" w:author="Matthew Kay" w:date="2015-07-29T23:24:00Z">
                        <w:r>
                          <w:t>. E-m</w:t>
                        </w:r>
                        <w:r w:rsidRPr="00C934FB">
                          <w:t xml:space="preserve">ail: </w:t>
                        </w:r>
                      </w:ins>
                      <w:ins w:id="39" w:author="Matthew Kay" w:date="2015-07-29T23:26:00Z">
                        <w:r>
                          <w:t>mjskay@uw.edu</w:t>
                        </w:r>
                      </w:ins>
                      <w:ins w:id="40" w:author="Matthew Kay" w:date="2015-07-29T23:24:00Z">
                        <w:r w:rsidRPr="00C934FB">
                          <w:t>.</w:t>
                        </w:r>
                      </w:ins>
                    </w:p>
                    <w:p w14:paraId="144D0BFB" w14:textId="09A696BA" w:rsidR="001130FC" w:rsidRPr="00C934FB" w:rsidRDefault="001130FC" w:rsidP="001130FC">
                      <w:pPr>
                        <w:pStyle w:val="AuthorAffiliation"/>
                        <w:numPr>
                          <w:ilvl w:val="0"/>
                          <w:numId w:val="1"/>
                        </w:numPr>
                        <w:ind w:left="176" w:hanging="176"/>
                        <w:rPr>
                          <w:ins w:id="41" w:author="Matthew Kay" w:date="2015-07-29T23:24:00Z"/>
                        </w:rPr>
                        <w:pPrChange w:id="42" w:author="Matthew Kay" w:date="2015-07-29T23:35:00Z">
                          <w:pPr>
                            <w:pStyle w:val="AuthorAffiliation"/>
                            <w:numPr>
                              <w:numId w:val="1"/>
                            </w:numPr>
                            <w:ind w:left="176" w:hanging="176"/>
                          </w:pPr>
                        </w:pPrChange>
                      </w:pPr>
                      <w:ins w:id="43" w:author="Matthew Kay" w:date="2015-07-29T23:35:00Z">
                        <w:r>
                          <w:t xml:space="preserve">Jeffrey Heer </w:t>
                        </w:r>
                        <w:r>
                          <w:t xml:space="preserve">is </w:t>
                        </w:r>
                        <w:r>
                          <w:t>with University of Washington. E-m</w:t>
                        </w:r>
                        <w:r w:rsidRPr="00C934FB">
                          <w:t>ail:</w:t>
                        </w:r>
                        <w:r>
                          <w:t xml:space="preserve"> </w:t>
                        </w:r>
                        <w:r>
                          <w:t>jheer@uw.edu</w:t>
                        </w:r>
                        <w:r>
                          <w:t>.</w:t>
                        </w:r>
                      </w:ins>
                    </w:p>
                    <w:p w14:paraId="04D1C149" w14:textId="518E2ED9" w:rsidR="00D03613" w:rsidRPr="003F4EE7" w:rsidRDefault="00D03613" w:rsidP="00D03613">
                      <w:pPr>
                        <w:pStyle w:val="FOOTNOTE0"/>
                        <w:spacing w:before="75"/>
                        <w:jc w:val="left"/>
                        <w:rPr>
                          <w:ins w:id="44" w:author="Matthew Kay" w:date="2015-07-29T23:24:00Z"/>
                          <w:i/>
                        </w:rPr>
                      </w:pPr>
                      <w:ins w:id="45" w:author="Matthew Kay" w:date="2015-07-29T23:24:00Z">
                        <w:r w:rsidRPr="003F4EE7">
                          <w:rPr>
                            <w:i/>
                          </w:rPr>
                          <w:t>M</w:t>
                        </w:r>
                        <w:r w:rsidR="001130FC">
                          <w:rPr>
                            <w:i/>
                          </w:rPr>
                          <w:t>anuscript received 31 Mar</w:t>
                        </w:r>
                        <w:r>
                          <w:rPr>
                            <w:i/>
                          </w:rPr>
                          <w:t>. 2015</w:t>
                        </w:r>
                        <w:r w:rsidRPr="003F4EE7">
                          <w:rPr>
                            <w:i/>
                          </w:rPr>
                          <w:t>; accepte</w:t>
                        </w:r>
                        <w:r w:rsidR="001130FC">
                          <w:rPr>
                            <w:i/>
                          </w:rPr>
                          <w:t>d 1 Aug. 2015; date of p</w:t>
                        </w:r>
                        <w:r>
                          <w:rPr>
                            <w:i/>
                          </w:rPr>
                          <w:t>ublication xx Aug. 2015; date of current version 25 Oct. 2015.</w:t>
                        </w:r>
                      </w:ins>
                    </w:p>
                    <w:p w14:paraId="7DF0B334" w14:textId="77777777" w:rsidR="00D03613" w:rsidRPr="003F4EE7" w:rsidRDefault="00D03613" w:rsidP="00D03613">
                      <w:pPr>
                        <w:pStyle w:val="FOOTNOTE0"/>
                        <w:spacing w:before="2"/>
                        <w:jc w:val="left"/>
                        <w:rPr>
                          <w:ins w:id="46" w:author="Matthew Kay" w:date="2015-07-29T23:24:00Z"/>
                          <w:i/>
                        </w:rPr>
                      </w:pPr>
                      <w:ins w:id="47" w:author="Matthew Kay" w:date="2015-07-29T23:24:00Z">
                        <w:r w:rsidRPr="003F4EE7">
                          <w:rPr>
                            <w:i/>
                          </w:rPr>
                          <w:t xml:space="preserve">For information on obtaining reprints of this article, please send </w:t>
                        </w:r>
                        <w:r>
                          <w:rPr>
                            <w:i/>
                          </w:rPr>
                          <w:t xml:space="preserve">                   e-</w:t>
                        </w:r>
                        <w:r w:rsidRPr="003F4EE7">
                          <w:rPr>
                            <w:i/>
                          </w:rPr>
                          <w:t xml:space="preserve">mail to: </w:t>
                        </w:r>
                        <w:r>
                          <w:fldChar w:fldCharType="begin"/>
                        </w:r>
                        <w:r>
                          <w:instrText xml:space="preserve"> HYPERLINK "mailto:reprints@ieee.org" </w:instrText>
                        </w:r>
                        <w:r>
                          <w:fldChar w:fldCharType="separate"/>
                        </w:r>
                        <w:r w:rsidRPr="009575BD">
                          <w:rPr>
                            <w:rStyle w:val="Hyperlink"/>
                            <w:i/>
                            <w:color w:val="000000" w:themeColor="text1"/>
                            <w:u w:val="none"/>
                            <w14:textOutline w14:w="9525" w14:cap="rnd" w14:cmpd="sng" w14:algn="ctr">
                              <w14:noFill/>
                              <w14:prstDash w14:val="solid"/>
                              <w14:bevel/>
                            </w14:textOutline>
                          </w:rPr>
                          <w:t>reprints@ieee.org</w:t>
                        </w:r>
                        <w:r>
                          <w:rPr>
                            <w:rStyle w:val="Hyperlink"/>
                            <w:i/>
                            <w:color w:val="000000" w:themeColor="text1"/>
                            <w:u w:val="none"/>
                            <w14:textOutline w14:w="9525" w14:cap="rnd" w14:cmpd="sng" w14:algn="ctr">
                              <w14:noFill/>
                              <w14:prstDash w14:val="solid"/>
                              <w14:bevel/>
                            </w14:textOutline>
                          </w:rPr>
                          <w:fldChar w:fldCharType="end"/>
                        </w:r>
                        <w:r w:rsidRPr="009575BD">
                          <w:rPr>
                            <w:i/>
                            <w:color w:val="000000" w:themeColor="text1"/>
                            <w14:textOutline w14:w="9525" w14:cap="rnd" w14:cmpd="sng" w14:algn="ctr">
                              <w14:noFill/>
                              <w14:prstDash w14:val="solid"/>
                              <w14:bevel/>
                            </w14:textOutline>
                          </w:rPr>
                          <w:t>.</w:t>
                        </w:r>
                      </w:ins>
                    </w:p>
                    <w:p w14:paraId="293261F5" w14:textId="77777777" w:rsidR="00D03613" w:rsidRPr="00DA11EB" w:rsidRDefault="00D03613" w:rsidP="00C95F6C">
                      <w:pPr>
                        <w:pStyle w:val="Footnote"/>
                      </w:pPr>
                    </w:p>
                  </w:txbxContent>
                </v:textbox>
                <w10:wrap type="topAndBottom" anchorx="page" anchory="page"/>
              </v:shape>
            </w:pict>
          </mc:Fallback>
        </mc:AlternateContent>
      </w:r>
      <w:r w:rsidR="00CD5F18">
        <w:t>Perceptual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 xml:space="preserve">have long been studied </w:t>
      </w:r>
      <w:r w:rsidR="004875DC">
        <w:t>–</w:t>
      </w:r>
      <w:r w:rsidR="00CD5F18">
        <w:t xml:space="preserve"> not without cont</w:t>
      </w:r>
      <w:r w:rsidR="00F428D1">
        <w:t xml:space="preserve">roversy </w:t>
      </w:r>
      <w:r w:rsidR="00F428D1">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F428D1">
        <w:fldChar w:fldCharType="separate"/>
      </w:r>
      <w:r w:rsidR="00F428D1" w:rsidRPr="00F428D1">
        <w:rPr>
          <w:noProof/>
        </w:rPr>
        <w:t>[2]</w:t>
      </w:r>
      <w:r w:rsidR="00F428D1">
        <w:fldChar w:fldCharType="end"/>
      </w:r>
      <w:r w:rsidR="00CD5F18">
        <w:t xml:space="preserve"> </w:t>
      </w:r>
      <w:r w:rsidR="004875DC">
        <w:t>–</w:t>
      </w:r>
      <w:r w:rsidR="00CD5F18">
        <w:t xml:space="preserve">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w:t>
      </w:r>
      <w:r w:rsidR="00B34C5C" w:rsidRPr="009E189B">
        <w:rPr>
          <w:i/>
        </w:rPr>
        <w:t>r</w:t>
      </w:r>
      <w:r w:rsidR="00B34C5C" w:rsidRPr="00B34C5C">
        <w:t xml:space="preserve">)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 xml:space="preserve">value of </w:t>
      </w:r>
      <w:r w:rsidR="00043682" w:rsidRPr="00F428D1">
        <w:rPr>
          <w:i/>
        </w:rPr>
        <w:t>r</w:t>
      </w:r>
      <w:r w:rsidR="00043682">
        <w:t xml:space="preserve"> in each condition</w:t>
      </w:r>
      <w:r w:rsidR="00043682" w:rsidRPr="00AF146E">
        <w:t xml:space="preserve">, not to the individual observations directly. </w:t>
      </w:r>
    </w:p>
    <w:p w14:paraId="2AF08E10" w14:textId="1F028385" w:rsidR="00043682" w:rsidRPr="00AF146E" w:rsidRDefault="00043682" w:rsidP="009E189B">
      <w:pPr>
        <w:pStyle w:val="Body"/>
      </w:pPr>
      <w:r w:rsidRPr="00AF146E">
        <w:t xml:space="preserve">By removing a large portion of the variance in the data (individual differences), they </w:t>
      </w:r>
      <w:r w:rsidR="009E189B">
        <w:t>complicate the use of their results in deriving design recommendations</w:t>
      </w:r>
      <w:r w:rsidRPr="00AF146E">
        <w:t>.</w:t>
      </w:r>
      <w:r w:rsidR="009E189B">
        <w:t xml:space="preserve"> E</w:t>
      </w:r>
      <w:r w:rsidRPr="00AF146E">
        <w:t>ven if we establish that one visualization is better than another</w:t>
      </w:r>
      <w:r w:rsidR="00F428D1">
        <w:t xml:space="preserve"> on average, we </w:t>
      </w:r>
      <w:r w:rsidR="009E189B">
        <w:t xml:space="preserve">need </w:t>
      </w:r>
      <w:r w:rsidR="00F428D1">
        <w:t xml:space="preserve">to understand how much individual variation plays a part. Given </w:t>
      </w:r>
      <w:r w:rsidR="00F428D1" w:rsidRPr="009E189B">
        <w:t>visualization</w:t>
      </w:r>
      <w:r w:rsidR="00F428D1" w:rsidRPr="00F428D1">
        <w:rPr>
          <w:i/>
        </w:rPr>
        <w:t xml:space="preserve"> </w:t>
      </w:r>
      <w:r w:rsidR="009E189B">
        <w:rPr>
          <w:i/>
        </w:rPr>
        <w:t>B</w:t>
      </w:r>
      <w:r w:rsidR="00F428D1">
        <w:t xml:space="preserve"> that is slightly worse than </w:t>
      </w:r>
      <w:r w:rsidR="00F428D1" w:rsidRPr="009E189B">
        <w:t>visualization</w:t>
      </w:r>
      <w:r w:rsidR="00F428D1" w:rsidRPr="00F428D1">
        <w:rPr>
          <w:i/>
        </w:rPr>
        <w:t xml:space="preserve"> </w:t>
      </w:r>
      <w:r w:rsidR="009E189B">
        <w:rPr>
          <w:i/>
        </w:rPr>
        <w:t>A</w:t>
      </w:r>
      <w:r w:rsidR="00F428D1">
        <w:t xml:space="preserve"> on average, but which is more consistently good for a range of people, we might be better to recommend the use of </w:t>
      </w:r>
      <w:r w:rsidR="00F428D1" w:rsidRPr="009E189B">
        <w:t>visualization</w:t>
      </w:r>
      <w:r w:rsidR="00F428D1" w:rsidRPr="00F428D1">
        <w:rPr>
          <w:i/>
        </w:rPr>
        <w:t xml:space="preserve"> </w:t>
      </w:r>
      <w:r w:rsidR="009E189B">
        <w:rPr>
          <w:i/>
        </w:rPr>
        <w:t>B</w:t>
      </w:r>
      <w:r w:rsidR="009E189B">
        <w:t xml:space="preserve"> for a broad audience</w:t>
      </w:r>
      <w:r w:rsidR="00F428D1">
        <w:t xml:space="preserve">. </w:t>
      </w:r>
      <w:r w:rsidR="009E189B">
        <w:t xml:space="preserve">In other words, a visualization that is slightly better </w:t>
      </w:r>
      <w:r w:rsidR="009E189B" w:rsidRPr="009E189B">
        <w:rPr>
          <w:i/>
        </w:rPr>
        <w:t>on average</w:t>
      </w:r>
      <w:r w:rsidR="009E189B">
        <w:t xml:space="preserve"> may still be much worse for some subset of the population. </w:t>
      </w:r>
      <w:r w:rsidR="009E189B" w:rsidRPr="00C01902">
        <w:t>From a design perspective, this is not unlike an architect who designs every home for the average family of 2.6 people. Individuals, not group means, digest visualizations</w:t>
      </w:r>
      <w:r w:rsidR="00A726E2">
        <w:t>.</w:t>
      </w:r>
    </w:p>
    <w:p w14:paraId="474AB42A" w14:textId="3A8F48D9"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31FDDD7E"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4875DC">
        <w:t>–</w:t>
      </w:r>
      <w:r w:rsidR="00043682" w:rsidRPr="00B34C5C">
        <w:t xml:space="preserve"> </w:t>
      </w:r>
      <w:r w:rsidR="00A6339A">
        <w:t>which does not follow Weber’s Law</w:t>
      </w:r>
      <w:r w:rsidR="00043682" w:rsidRPr="00B34C5C">
        <w:t xml:space="preserve"> </w:t>
      </w:r>
      <w:r w:rsidR="004875DC">
        <w:t>–</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r w:rsidR="009E189B">
        <w:t xml:space="preserve">Finally, we adopt a Bayesian model with linear mixed effects, which allows us to account for correlated </w:t>
      </w:r>
      <w:r w:rsidR="009735E7">
        <w:t>observations within participants and incorporate knowledge from previous work into our analysis.</w:t>
      </w:r>
    </w:p>
    <w:p w14:paraId="2D4BC4D4" w14:textId="07F4C915"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r w:rsidR="00E5325A">
        <w:t>Most concretely,</w:t>
      </w:r>
      <w:r w:rsidR="00FC19A8">
        <w:t xml:space="preserve"> we find that scatterplots are </w:t>
      </w:r>
      <w:r w:rsidR="00E5325A">
        <w:t>unique in yielding high precision of estimation of correlation for both positively- and negatively- correlated data while also having low variation in performance between individuals. This yields a straightforward design recommendation grounded in data.</w:t>
      </w:r>
    </w:p>
    <w:p w14:paraId="63FE397E" w14:textId="2C61E9C8"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w:t>
      </w:r>
      <w:r w:rsidR="009735E7">
        <w:t xml:space="preserve"> Our Bayesian approach also facilitates future work by providing a principled way to build upon our results.</w:t>
      </w:r>
      <w:r>
        <w:t xml:space="preserve"> </w:t>
      </w:r>
    </w:p>
    <w:p w14:paraId="13FADC75" w14:textId="77777777" w:rsidR="00A34301" w:rsidRDefault="00A34301" w:rsidP="003E556D">
      <w:pPr>
        <w:pStyle w:val="Heading1"/>
      </w:pPr>
      <w:r w:rsidRPr="00AB0820">
        <w:lastRenderedPageBreak/>
        <w:t>Background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1936A36F"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w:t>
      </w:r>
      <w:r w:rsidR="004875DC">
        <w:t xml:space="preserve">the </w:t>
      </w:r>
      <w:r w:rsidR="004875DC" w:rsidRPr="004875DC">
        <w:t xml:space="preserve">correlation of a pair of variables, measured using Pearson's </w:t>
      </w:r>
      <w:r w:rsidR="004875DC" w:rsidRPr="00E966AB">
        <w:rPr>
          <w:i/>
        </w:rPr>
        <w:t>r</w:t>
      </w:r>
      <w:r w:rsidR="004875DC">
        <w:t>, and viewers’</w:t>
      </w:r>
      <w:r w:rsidR="004875DC" w:rsidRPr="004875DC">
        <w:t xml:space="preserve"> precision in estimating this correlation in a variety of different visualization types</w:t>
      </w:r>
      <w:r>
        <w:t>. This experiment employs a staircase procedure</w:t>
      </w:r>
      <w:r w:rsidR="00032192">
        <w:t>: participants are shown pairs of visualizations of correlation (e.g., two scatterplots) and asked to choose which has the higher correlation. Through successive choices, the procedure hones in on each participant’s</w:t>
      </w:r>
      <w:r>
        <w:t xml:space="preserve">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r w:rsidRPr="00706A57">
        <w:rPr>
          <w:i/>
        </w:rPr>
        <w:t>r</w:t>
      </w:r>
      <w:r>
        <w:rPr>
          <w:i/>
        </w:rPr>
        <w:t xml:space="preserve"> </w:t>
      </w:r>
      <w:r>
        <w:t xml:space="preserve">at which they </w:t>
      </w:r>
      <w:r w:rsidR="00032192">
        <w:t xml:space="preserve">can </w:t>
      </w:r>
      <w:r>
        <w:t xml:space="preserve">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E966AB">
        <w:rPr>
          <w:i/>
        </w:rPr>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0F658935" w:rsidR="006515FD" w:rsidRPr="005F43DA" w:rsidRDefault="009B017E" w:rsidP="006E1133">
      <w:pPr>
        <w:pStyle w:val="BodyNoIndent"/>
      </w:pPr>
      <w:r>
        <w:t xml:space="preserve">Visualizations and directions were </w:t>
      </w:r>
      <w:r w:rsidR="002C2D66">
        <w:t>analyzed</w:t>
      </w:r>
      <w:r>
        <w:t xml:space="preserve"> as </w:t>
      </w:r>
      <w:r w:rsidRPr="009B017E">
        <w:rPr>
          <w:i/>
        </w:rPr>
        <w:t>visualization × direction pairs</w:t>
      </w:r>
      <w:r w:rsidR="005F43DA">
        <w:t>, of which there</w:t>
      </w:r>
      <w:r>
        <w:t xml:space="preserve"> are 18 (e.g., scatterplot</w:t>
      </w:r>
      <w:r w:rsidR="004875DC">
        <w:t>–negative</w:t>
      </w:r>
      <w:r>
        <w:t>, scatterplot</w:t>
      </w:r>
      <w:r w:rsidR="004875DC">
        <w:t>–positive</w:t>
      </w:r>
      <w:r>
        <w:t>, parallel coordinates</w:t>
      </w:r>
      <w:r w:rsidR="004875DC">
        <w:t>–positive</w:t>
      </w:r>
      <w:r>
        <w:t>, etc</w:t>
      </w:r>
      <w:r w:rsidR="005F43DA">
        <w:t>.</w:t>
      </w:r>
      <w:r>
        <w:t xml:space="preserve">). 1687 participants were </w:t>
      </w:r>
      <w:r w:rsidR="008816F4">
        <w:t>recruited using Mechanical Turk.</w:t>
      </w:r>
      <w:r>
        <w:t xml:space="preserve"> </w:t>
      </w:r>
      <w:r w:rsidR="008816F4">
        <w:t>E</w:t>
      </w:r>
      <w:r>
        <w:t xml:space="preserve">ach participant </w:t>
      </w:r>
      <w:r w:rsidR="005F43DA">
        <w:t>complet</w:t>
      </w:r>
      <w:r w:rsidR="00797871">
        <w:t>ed</w:t>
      </w:r>
      <w:r w:rsidR="005F43DA">
        <w:t xml:space="preserve">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w:t>
      </w:r>
      <w:r w:rsidR="004875DC">
        <w:t>–negative</w:t>
      </w:r>
      <w:r>
        <w:t>: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Default="00A37D0A" w:rsidP="00C95F6C">
      <w:pPr>
        <w:pStyle w:val="Heading2"/>
      </w:pPr>
      <w:r>
        <w:t xml:space="preserve">Harrison </w:t>
      </w:r>
      <w:r w:rsidRPr="00F50400">
        <w:rPr>
          <w:i/>
        </w:rPr>
        <w:t>et al</w:t>
      </w:r>
      <w:r>
        <w:t>. analysis</w:t>
      </w:r>
    </w:p>
    <w:p w14:paraId="1E3F0D39" w14:textId="6856D53A" w:rsidR="00916FA9" w:rsidRPr="00916FA9" w:rsidRDefault="00916FA9" w:rsidP="00DB49E3">
      <w:pPr>
        <w:pStyle w:val="BodyNoIndent"/>
      </w:pPr>
      <w:r w:rsidRPr="00317108">
        <w:t>Classic work on perceptual laws</w:t>
      </w:r>
      <w:r>
        <w:t xml:space="preserve"> commonly takes the approach of first averaging individual responses over groups before fitting models. This includes work employing Weber’s Law, as in Rensink &amp; Baldridge </w:t>
      </w:r>
      <w:r>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317108">
        <w:rPr>
          <w:noProof/>
        </w:rPr>
        <w:t>[3]</w:t>
      </w:r>
      <w:r>
        <w:fldChar w:fldCharType="end"/>
      </w:r>
      <w:r>
        <w:t xml:space="preserve">, but also work employing Stevens’ Power Law </w:t>
      </w:r>
      <w:r>
        <w:fldChar w:fldCharType="begin" w:fldLock="1"/>
      </w:r>
      <w:r>
        <w:instrText>ADDIN CSL_CITATION { "citationItems" : [ { "id" : "ITEM-1", "itemData" : { "DOI" : "10.1121/1.1936487", "ISBN" : "0033-295X (Print); 1939-1471 (Electronic)", "ISSN" : "00014966", "PMID" : "13441853", "abstract" : "The general psychophysical law is that equal stimulus ratios produce equal subjective ratios. A first-order approximation is a power function whose exponent varies from 0.3 (loudness) to 2.0 (visual flash rate). This holds for Class I (prothetic) or quantitative continua, distinguishable by 4 criteria: \"the j.n.d. increases in subjective size as psychological magnitude increases, category rating-scales are concave downwards when plotted against psychological magnitude, comparative judgments exhibit a time-order error . . . , and equisection experiments exhibit hystersis\" (a lagging behind of apparent sense differences). Class II (metathetic) or qualitative continua are lacking in these 4 criteria. Psychological scales based on direct ratio methods are better than Fechnerian methods, e.g., method of paired comparisons. 75 references. (PsycINFO Database Record (c) 2008 APA, all rights reserve", "author" : [ { "dropping-particle" : "", "family" : "Stevens", "given" : "S S", "non-dropping-particle" : "", "parse-names" : false, "suffix" : "" } ], "container-title" : "Psychological review", "id" : "ITEM-1", "issue" : "3", "issued" : { "date-parts" : [ [ "1957" ] ] }, "page" : "153-181", "title" : "On the psychophysical law", "type" : "article-journal", "volume" : "64" }, "uris" : [ "http://www.mendeley.com/documents/?uuid=9621cfd0-f285-44a6-861d-92017582fdea" ] } ], "mendeley" : { "formattedCitation" : "[4]", "plainTextFormattedCitation" : "[4]", "previouslyFormattedCitation" : "[4]" }, "properties" : { "noteIndex" : 0 }, "schema" : "https://github.com/citation-style-language/schema/raw/master/csl-citation.json" }</w:instrText>
      </w:r>
      <w:r>
        <w:fldChar w:fldCharType="separate"/>
      </w:r>
      <w:r w:rsidRPr="00317108">
        <w:rPr>
          <w:noProof/>
        </w:rPr>
        <w:t>[4]</w:t>
      </w:r>
      <w:r>
        <w:fldChar w:fldCharType="end"/>
      </w:r>
      <w:r>
        <w:t xml:space="preserve">. This approach has been criticized for failing to account for individual differences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"id" : "ITEM-2",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"ITEM-2", "issue" : "2", "issued" : { "date-parts" : [ [ "1974" ] ] }, "page" : "291-300", "title" : "Variability of magnitude estimates: A timing theory analysis", "type" : "article-journal", "volume" : "15" }, "uris" : [ "http://www.mendeley.com/documents/?uuid=7770a11c-8783-40b2-adbd-ef467985c8ae" ] } ], "mendeley" : { "formattedCitation" : "[2], [5]", "manualFormatting" : "[2,5]", "plainTextFormattedCitation" : "[2], [5]", "previouslyFormattedCitation" : "[2], [5]" }, "properties" : { "noteIndex" : 0 }, "schema" : "https://github.com/citation-style-language/schema/raw/master/csl-citation.json" }</w:instrText>
      </w:r>
      <w:r>
        <w:fldChar w:fldCharType="separate"/>
      </w:r>
      <w:r w:rsidRPr="00916FA9">
        <w:rPr>
          <w:noProof/>
        </w:rPr>
        <w:t>[2,5]</w:t>
      </w:r>
      <w:r>
        <w:fldChar w:fldCharType="end"/>
      </w:r>
      <w:r>
        <w:t>, finding</w:t>
      </w:r>
      <w:r w:rsidR="004875DC">
        <w:t xml:space="preserve">, </w:t>
      </w:r>
      <w:r>
        <w:t>for</w:t>
      </w:r>
      <w:r w:rsidR="004875DC">
        <w:t xml:space="preserve"> </w:t>
      </w:r>
      <w:r>
        <w:t xml:space="preserve"> example</w:t>
      </w:r>
      <w:r w:rsidR="004875DC">
        <w:t>,</w:t>
      </w:r>
      <w:r>
        <w:t xml:space="preserve"> that such laws may not fit as originally described </w:t>
      </w:r>
      <w:r>
        <w:fldChar w:fldCharType="begin" w:fldLock="1"/>
      </w:r>
      <w:r>
        <w:instrText>ADDIN CSL_CITATION { "citationItems" : [ { "id" : "ITEM-1",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"ITEM-1", "issue" : "2", "issued" : { "date-parts" : [ [ "1974" ] ] }, "page" : "291-300", "title" : "Variability of magnitude estimates: A timing theory analysis", "type" : "article-journal", "volume" : "15" }, "uris" : [ "http://www.mendeley.com/documents/?uuid=7770a11c-8783-40b2-adbd-ef467985c8ae" ] } ], "mendeley" : { "formattedCitation" : "[5]", "plainTextFormattedCitation" : "[5]", "previouslyFormattedCitation" : "[5]" }, "properties" : { "noteIndex" : 0 }, "schema" : "https://github.com/citation-style-language/schema/raw/master/csl-citation.json" }</w:instrText>
      </w:r>
      <w:r>
        <w:fldChar w:fldCharType="separate"/>
      </w:r>
      <w:r w:rsidRPr="00916FA9">
        <w:rPr>
          <w:noProof/>
        </w:rPr>
        <w:t>[5]</w:t>
      </w:r>
      <w:r>
        <w:fldChar w:fldCharType="end"/>
      </w:r>
      <w:r>
        <w:t xml:space="preserve"> or that variation between individuals complicates straightforward application of the laws in practice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fldChar w:fldCharType="separate"/>
      </w:r>
      <w:r w:rsidRPr="00916FA9">
        <w:rPr>
          <w:noProof/>
        </w:rPr>
        <w:t>[2]</w:t>
      </w:r>
      <w:r>
        <w:fldChar w:fldCharType="end"/>
      </w:r>
      <w:r>
        <w:t>.</w:t>
      </w:r>
    </w:p>
    <w:p w14:paraId="7E103CB2" w14:textId="45C3E2FD" w:rsidR="000E1078" w:rsidRDefault="000E1078" w:rsidP="00916FA9">
      <w:pPr>
        <w:pStyle w:val="Body"/>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w:t>
      </w:r>
      <w:r w:rsidR="00916FA9">
        <w:t>such an approach</w:t>
      </w:r>
      <w:r w:rsidR="00423F2A">
        <w:t xml:space="preserve">, </w:t>
      </w:r>
      <w:r w:rsidR="00916FA9">
        <w:t xml:space="preserve">following after </w:t>
      </w:r>
      <w:r w:rsidR="00423F2A" w:rsidRPr="00584487">
        <w:t>Rensink</w:t>
      </w:r>
      <w:r w:rsidR="00423F2A">
        <w:t xml:space="preserve"> &amp; Baldridge </w:t>
      </w:r>
      <w:r w:rsidR="00423F2A">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23F2A">
        <w:fldChar w:fldCharType="separate"/>
      </w:r>
      <w:r w:rsidR="00F428D1" w:rsidRPr="00F428D1">
        <w:rPr>
          <w:noProof/>
        </w:rPr>
        <w:t>[3]</w:t>
      </w:r>
      <w:r w:rsidR="00423F2A">
        <w:fldChar w:fldCharType="end"/>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CB1A8D">
        <w:t xml:space="preserve">Fig. </w:t>
      </w:r>
      <w:r w:rsidR="00CB1A8D">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ins w:id="48" w:author="Matthew Kay" w:date="2015-07-29T23:49:00Z">
        <w:r w:rsidR="004346F1" w:rsidRPr="004346F1">
          <w:rPr>
            <w:i/>
            <w:rPrChange w:id="49" w:author="Matthew Kay" w:date="2015-07-29T23:50:00Z">
              <w:rPr/>
            </w:rPrChange>
          </w:rPr>
          <w:t>r</w:t>
        </w:r>
        <w:r w:rsidR="004346F1">
          <w:t xml:space="preserve"> and </w:t>
        </w:r>
      </w:ins>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r w:rsidR="002E5C04">
        <w:t xml:space="preserve">but </w:t>
      </w:r>
      <w:r w:rsidR="00980D3C">
        <w:t>not the performance of any individual</w:t>
      </w:r>
      <w:r w:rsidR="00A71C65">
        <w:t>.</w:t>
      </w:r>
    </w:p>
    <w:p w14:paraId="4FF585AE" w14:textId="0D4EC959" w:rsidR="00AB0820" w:rsidRDefault="00FD182A" w:rsidP="00C95F6C">
      <w:pPr>
        <w:pStyle w:val="Body"/>
      </w:pPr>
      <w:r>
        <w:rPr>
          <w:noProof/>
        </w:rPr>
        <mc:AlternateContent>
          <mc:Choice Requires="wps">
            <w:drawing>
              <wp:anchor distT="0" distB="0" distL="114300" distR="114300" simplePos="0" relativeHeight="251670016" behindDoc="0" locked="0" layoutInCell="1" allowOverlap="0" wp14:anchorId="590089A6" wp14:editId="0551FE00">
                <wp:simplePos x="0" y="0"/>
                <wp:positionH relativeFrom="margin">
                  <wp:posOffset>3175</wp:posOffset>
                </wp:positionH>
                <wp:positionV relativeFrom="margin">
                  <wp:posOffset>1270</wp:posOffset>
                </wp:positionV>
                <wp:extent cx="6510020" cy="3079750"/>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6510020" cy="3079750"/>
                        </a:xfrm>
                        <a:prstGeom prst="rect">
                          <a:avLst/>
                        </a:prstGeom>
                        <a:solidFill>
                          <a:prstClr val="white"/>
                        </a:solidFill>
                        <a:ln>
                          <a:noFill/>
                        </a:ln>
                        <a:effectLst/>
                      </wps:spPr>
                      <wps:txbx>
                        <w:txbxContent>
                          <w:p w14:paraId="34B6E639" w14:textId="7B96FA83" w:rsidR="00D03613" w:rsidRDefault="00D03613"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1A6B2D26" w:rsidR="00D03613" w:rsidRPr="004524B7" w:rsidRDefault="00D03613" w:rsidP="00C95F6C">
                            <w:pPr>
                              <w:pStyle w:val="FigureCaption"/>
                              <w:rPr>
                                <w:b/>
                                <w:smallCaps/>
                                <w:spacing w:val="13"/>
                                <w:kern w:val="32"/>
                                <w:sz w:val="18"/>
                              </w:rPr>
                            </w:pPr>
                            <w:bookmarkStart w:id="50" w:name="_Ref415505730"/>
                            <w:r>
                              <w:t xml:space="preserve">Fig. </w:t>
                            </w:r>
                            <w:r>
                              <w:fldChar w:fldCharType="begin"/>
                            </w:r>
                            <w:r>
                              <w:instrText xml:space="preserve"> SEQ Fig. \* ARABIC </w:instrText>
                            </w:r>
                            <w:r>
                              <w:fldChar w:fldCharType="separate"/>
                            </w:r>
                            <w:r>
                              <w:rPr>
                                <w:noProof/>
                              </w:rPr>
                              <w:t>1</w:t>
                            </w:r>
                            <w:r>
                              <w:rPr>
                                <w:noProof/>
                              </w:rPr>
                              <w:fldChar w:fldCharType="end"/>
                            </w:r>
                            <w:bookmarkEnd w:id="50"/>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 xml:space="preserve">positive condition. The approach adjustment (part 2) for the Weber model is necessary because when the approach is from above, JND is underestimated (as higher values of </w:t>
                            </w:r>
                            <w:r w:rsidRPr="00E83D86">
                              <w:rPr>
                                <w:i/>
                              </w:rPr>
                              <w:t>r</w:t>
                            </w:r>
                            <w:r>
                              <w:t xml:space="preserve"> tend to have lower JND), and vice versa when the approach is from below. The correction moves </w:t>
                            </w:r>
                            <w:r w:rsidRPr="003B52D8">
                              <w:rPr>
                                <w:i/>
                              </w:rPr>
                              <w:t>r</w:t>
                            </w:r>
                            <w:r>
                              <w:t xml:space="preserve"> up by half the mean JND at that value of </w:t>
                            </w:r>
                            <w:r w:rsidRPr="00551318">
                              <w:rPr>
                                <w:i/>
                              </w:rPr>
                              <w:t>r</w:t>
                            </w:r>
                            <w:r>
                              <w:t xml:space="preserve"> when from above, and down by half the mean JND when from below. See Section </w:t>
                            </w:r>
                            <w:r>
                              <w:fldChar w:fldCharType="begin"/>
                            </w:r>
                            <w:r>
                              <w:instrText xml:space="preserve"> REF _Ref415008636 \r \h </w:instrText>
                            </w:r>
                            <w:r>
                              <w:fldChar w:fldCharType="separate"/>
                            </w:r>
                            <w:r>
                              <w:t>3</w:t>
                            </w:r>
                            <w:r>
                              <w:fldChar w:fldCharType="end"/>
                            </w:r>
                            <w:r>
                              <w:t xml:space="preserve"> for more detail on this problem and the alternative approach we take to addressing it in our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25pt;margin-top:.1pt;width:512.6pt;height:242.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" o:allowoverlap="f" stroked="f">
                <v:textbox style="mso-fit-shape-to-text:t" inset="0,0,0,0">
                  <w:txbxContent>
                    <w:p w14:paraId="34B6E639" w14:textId="7B96FA83" w:rsidR="00D03613" w:rsidRDefault="00D03613"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1A6B2D26" w:rsidR="00D03613" w:rsidRPr="004524B7" w:rsidRDefault="00D03613" w:rsidP="00C95F6C">
                      <w:pPr>
                        <w:pStyle w:val="FigureCaption"/>
                        <w:rPr>
                          <w:b/>
                          <w:smallCaps/>
                          <w:spacing w:val="13"/>
                          <w:kern w:val="32"/>
                          <w:sz w:val="18"/>
                        </w:rPr>
                      </w:pPr>
                      <w:bookmarkStart w:id="51" w:name="_Ref415505730"/>
                      <w:r>
                        <w:t xml:space="preserve">Fig. </w:t>
                      </w:r>
                      <w:r>
                        <w:fldChar w:fldCharType="begin"/>
                      </w:r>
                      <w:r>
                        <w:instrText xml:space="preserve"> SEQ Fig. \* ARABIC </w:instrText>
                      </w:r>
                      <w:r>
                        <w:fldChar w:fldCharType="separate"/>
                      </w:r>
                      <w:r>
                        <w:rPr>
                          <w:noProof/>
                        </w:rPr>
                        <w:t>1</w:t>
                      </w:r>
                      <w:r>
                        <w:rPr>
                          <w:noProof/>
                        </w:rPr>
                        <w:fldChar w:fldCharType="end"/>
                      </w:r>
                      <w:bookmarkEnd w:id="51"/>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 xml:space="preserve">positive condition. The approach adjustment (part 2) for the Weber model is necessary because when the approach is from above, JND is underestimated (as higher values of </w:t>
                      </w:r>
                      <w:r w:rsidRPr="00E83D86">
                        <w:rPr>
                          <w:i/>
                        </w:rPr>
                        <w:t>r</w:t>
                      </w:r>
                      <w:r>
                        <w:t xml:space="preserve"> tend to have lower JND), and vice versa when the approach is from below. The correction moves </w:t>
                      </w:r>
                      <w:r w:rsidRPr="003B52D8">
                        <w:rPr>
                          <w:i/>
                        </w:rPr>
                        <w:t>r</w:t>
                      </w:r>
                      <w:r>
                        <w:t xml:space="preserve"> up by half the mean JND at that value of </w:t>
                      </w:r>
                      <w:r w:rsidRPr="00551318">
                        <w:rPr>
                          <w:i/>
                        </w:rPr>
                        <w:t>r</w:t>
                      </w:r>
                      <w:r>
                        <w:t xml:space="preserve"> when from above, and down by half the mean JND when from below. See Section </w:t>
                      </w:r>
                      <w:r>
                        <w:fldChar w:fldCharType="begin"/>
                      </w:r>
                      <w:r>
                        <w:instrText xml:space="preserve"> REF _Ref415008636 \r \h </w:instrText>
                      </w:r>
                      <w:r>
                        <w:fldChar w:fldCharType="separate"/>
                      </w:r>
                      <w:r>
                        <w:t>3</w:t>
                      </w:r>
                      <w:r>
                        <w:fldChar w:fldCharType="end"/>
                      </w:r>
                      <w:r>
                        <w:t xml:space="preserve"> for more detail on this problem and the alternative approach we take to addressing it in our model.</w:t>
                      </w:r>
                    </w:p>
                  </w:txbxContent>
                </v:textbox>
                <w10:wrap type="topAndBottom" anchorx="margin" anchory="margin"/>
              </v:shape>
            </w:pict>
          </mc:Fallback>
        </mc:AlternateContent>
      </w:r>
      <w:r w:rsidR="000E1078">
        <w:t>What this omits is any sense of the variance in individual performance</w:t>
      </w:r>
      <w:r w:rsidR="00423F2A">
        <w:t>, which diminishes the explanatory power of such models</w:t>
      </w:r>
      <w:r w:rsidR="000E1078">
        <w:t xml:space="preserve">. </w:t>
      </w:r>
      <w:r w:rsidR="00423F2A">
        <w:t>F</w:t>
      </w:r>
      <w:r w:rsidR="000E1078">
        <w:t xml:space="preserve">or example, </w:t>
      </w:r>
      <w:r w:rsidR="00423F2A">
        <w:t xml:space="preserve">it may be </w:t>
      </w:r>
      <w:r w:rsidR="000E1078">
        <w:t xml:space="preserve">that </w:t>
      </w:r>
      <w:r w:rsidR="002E5C04">
        <w:t xml:space="preserve">visualization </w:t>
      </w:r>
      <w:r w:rsidR="002E5C04" w:rsidRPr="00A71C65">
        <w:rPr>
          <w:i/>
        </w:rPr>
        <w:t>A</w:t>
      </w:r>
      <w:r w:rsidR="000E1078">
        <w:t xml:space="preserve"> exhibit</w:t>
      </w:r>
      <w:r w:rsidR="002E5C04">
        <w:t>s</w:t>
      </w:r>
      <w:r w:rsidR="000E1078">
        <w:t xml:space="preserve"> </w:t>
      </w:r>
      <w:r w:rsidR="002E5C04">
        <w:t xml:space="preserve">high </w:t>
      </w:r>
      <w:r w:rsidR="000E1078">
        <w:t xml:space="preserve">precision of estimation </w:t>
      </w:r>
      <w:r w:rsidR="002E5C04">
        <w:t>(low</w:t>
      </w:r>
      <w:r w:rsidR="00980D3C">
        <w:t xml:space="preserve"> JND) </w:t>
      </w:r>
      <w:r w:rsidR="000E1078">
        <w:t xml:space="preserve">in the average case </w:t>
      </w:r>
      <w:r w:rsidR="004875DC">
        <w:t>–</w:t>
      </w:r>
      <w:r w:rsidR="000E1078">
        <w:t xml:space="preserve"> but that </w:t>
      </w:r>
      <w:r w:rsidR="002E5C04">
        <w:t xml:space="preserve">its </w:t>
      </w:r>
      <w:r w:rsidR="000E1078">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rsidR="000E1078">
        <w:t>slightly worse</w:t>
      </w:r>
      <w:r w:rsidR="00980D3C">
        <w:t xml:space="preserve"> on average but which </w:t>
      </w:r>
      <w:r w:rsidR="000E1078">
        <w:t>is more consistent across individuals. Without considering variance, we have no way of knowing whether such differences exist, and we may be led</w:t>
      </w:r>
      <w:r w:rsidR="00AF67AB">
        <w:t xml:space="preserve">, </w:t>
      </w:r>
      <w:r w:rsidR="00A71C65">
        <w:t>for example</w:t>
      </w:r>
      <w:r w:rsidR="00AF67AB">
        <w:t>,</w:t>
      </w:r>
      <w:r w:rsidR="00A71C65">
        <w:t xml:space="preserve"> </w:t>
      </w:r>
      <w:r w:rsidR="000E1078">
        <w:t xml:space="preserve">to choose </w:t>
      </w:r>
      <w:r w:rsidR="00634CA6">
        <w:t>to</w:t>
      </w:r>
      <w:r w:rsidR="000E1078">
        <w:t xml:space="preserve"> deploy a </w:t>
      </w:r>
      <w:r w:rsidR="002E5C04">
        <w:t>visualization</w:t>
      </w:r>
      <w:r w:rsidR="000E1078">
        <w:t xml:space="preserve"> that has slightly better average-case performance but which elicits much worse performance for some substantial portion of the population. </w:t>
      </w:r>
      <w:r w:rsidR="00D37FB5">
        <w:t xml:space="preserve">This is exactly the problem of </w:t>
      </w:r>
      <w:r w:rsidR="00D37FB5" w:rsidRPr="00D37FB5">
        <w:rPr>
          <w:i/>
        </w:rPr>
        <w:t>bias-variance tradeoff</w:t>
      </w:r>
      <w:r w:rsidR="00D37FB5">
        <w:rPr>
          <w:i/>
        </w:rPr>
        <w:t>,</w:t>
      </w:r>
      <w:r w:rsidR="00D37FB5">
        <w:t xml:space="preserve"> well-known in machine learning</w:t>
      </w:r>
      <w:r w:rsidR="00CD7D69">
        <w:t xml:space="preserve"> </w:t>
      </w:r>
      <w:r w:rsidR="00CD7D69">
        <w:fldChar w:fldCharType="begin" w:fldLock="1"/>
      </w:r>
      <w:r w:rsidR="00916FA9">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"[6]", "plainTextFormattedCitation" : "[6]", "previouslyFormattedCitation" : "[6]" }, "properties" : { "noteIndex" : 0 }, "schema" : "https://github.com/citation-style-language/schema/raw/master/csl-citation.json" }</w:instrText>
      </w:r>
      <w:r w:rsidR="00CD7D69">
        <w:fldChar w:fldCharType="separate"/>
      </w:r>
      <w:r w:rsidR="00916FA9" w:rsidRPr="00916FA9">
        <w:rPr>
          <w:noProof/>
        </w:rPr>
        <w:t>[6]</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D87AE0">
        <w:fldChar w:fldCharType="separate"/>
      </w:r>
      <w:r w:rsidR="00F428D1" w:rsidRPr="00F428D1">
        <w:rPr>
          <w:noProof/>
        </w:rPr>
        <w:t>[2]</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w:t>
      </w:r>
      <w:r w:rsidR="009E189B">
        <w:t>ualizations of circles on maps.</w:t>
      </w:r>
    </w:p>
    <w:p w14:paraId="1916385C" w14:textId="66DE79DC" w:rsidR="00980D3C" w:rsidRDefault="00F94CA9" w:rsidP="00C95F6C">
      <w:pPr>
        <w:pStyle w:val="Body"/>
      </w:pPr>
      <w:r>
        <w:t>A</w:t>
      </w:r>
      <w:r w:rsidR="002C2D66">
        <w:t>nalyzing</w:t>
      </w:r>
      <w:r w:rsidR="00D87AE0">
        <w:t xml:space="preserve"> group means </w:t>
      </w:r>
      <w:r>
        <w:t xml:space="preserve">only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(like Rensink &amp; Baldridge </w:t>
      </w:r>
      <w:r w:rsidR="00634CA6">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634CA6">
        <w:fldChar w:fldCharType="separate"/>
      </w:r>
      <w:r w:rsidR="00F428D1" w:rsidRPr="00F428D1">
        <w:rPr>
          <w:noProof/>
        </w:rPr>
        <w:t>[3]</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w:t>
      </w:r>
      <w:r w:rsidR="004875DC">
        <w:t>–</w:t>
      </w:r>
      <w:r w:rsidR="00A71C65">
        <w:t xml:space="preserve"> </w:t>
      </w:r>
      <w:r w:rsidR="00634CA6">
        <w:t xml:space="preserve">for example, as </w:t>
      </w:r>
      <w:r w:rsidR="00980D3C">
        <w:t xml:space="preserve">the percent of variation explained by the model </w:t>
      </w:r>
      <w:r w:rsidR="004875DC">
        <w:t>–</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7FF5CE53" w:rsidR="002E5C04" w:rsidRDefault="002E5C04" w:rsidP="00C95F6C">
      <w:pPr>
        <w:pStyle w:val="Body"/>
      </w:pPr>
      <w:r>
        <w:t xml:space="preserve">Finally, </w:t>
      </w:r>
      <w:r w:rsidR="009735E7">
        <w:t xml:space="preserve">by discarding </w:t>
      </w:r>
      <w:r>
        <w:t xml:space="preserve">individual observations, we cannot use </w:t>
      </w:r>
      <w:r w:rsidR="006856E7">
        <w:t xml:space="preserve">the </w:t>
      </w:r>
      <w:r>
        <w:t xml:space="preserve">error </w:t>
      </w:r>
      <w:r w:rsidR="009735E7">
        <w:t xml:space="preserve">from these models </w:t>
      </w:r>
      <w:r>
        <w:t xml:space="preserve">to estimate </w:t>
      </w:r>
      <w:r w:rsidR="006856E7">
        <w:t xml:space="preserve">significant </w:t>
      </w:r>
      <w:r w:rsidR="006F7D37">
        <w:t xml:space="preserve">differences between conditions. </w:t>
      </w:r>
      <w:r>
        <w:t xml:space="preserve">Harrison </w:t>
      </w:r>
      <w:r w:rsidRPr="00F50400">
        <w:rPr>
          <w:i/>
        </w:rPr>
        <w:t>et al</w:t>
      </w:r>
      <w:r>
        <w:t>. do not use their parametric models to esti</w:t>
      </w:r>
      <w:r>
        <w:lastRenderedPageBreak/>
        <w:t>mate</w:t>
      </w:r>
      <w:r w:rsidR="006856E7">
        <w:t xml:space="preserve"> differences between conditions;</w:t>
      </w:r>
      <w:r>
        <w:t xml:space="preserve"> </w:t>
      </w:r>
      <w:r w:rsidR="006856E7">
        <w:t xml:space="preserve">they use </w:t>
      </w:r>
      <w:r>
        <w:t>the nonparametric Wilcoxon rank-sum test</w:t>
      </w:r>
      <w:r w:rsidR="003E4F0F">
        <w:t xml:space="preserve"> instead</w:t>
      </w:r>
      <w:r>
        <w:t xml:space="preserve">. </w:t>
      </w:r>
      <w:r w:rsidR="00BC169A">
        <w:t xml:space="preserve">In this paper we propose a model of sufficient specificity that </w:t>
      </w:r>
      <w:r w:rsidR="006F7D37">
        <w:t xml:space="preserve">we can conduct </w:t>
      </w:r>
      <w:r w:rsidR="00BC169A">
        <w:t xml:space="preserve">parametric </w:t>
      </w:r>
      <w:r w:rsidR="00BC1180">
        <w:t>estimation of differences</w:t>
      </w:r>
      <w:r w:rsidR="00BC169A">
        <w:t xml:space="preserve">; this allows us to not only examine the differences between conditions but to clearly describe the expected magnitude of those differences (i.e., effect sizes) using parameters from the model. By employing parametric models, we </w:t>
      </w:r>
      <w:r w:rsidR="003E4F0F">
        <w:t xml:space="preserve">can derive </w:t>
      </w:r>
      <w:r w:rsidR="00BC169A">
        <w:t xml:space="preserve">interpretable effect sizes </w:t>
      </w:r>
      <w:r w:rsidR="004875DC">
        <w:t>–</w:t>
      </w:r>
      <w:r w:rsidR="00BC169A">
        <w:t xml:space="preserve">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w:t>
      </w:r>
    </w:p>
    <w:p w14:paraId="41C2FA37" w14:textId="16BDD520" w:rsidR="004524B7" w:rsidRDefault="00A37D0A" w:rsidP="003E556D">
      <w:pPr>
        <w:pStyle w:val="Heading1"/>
      </w:pPr>
      <w:bookmarkStart w:id="52" w:name="_Ref415008636"/>
      <w:r w:rsidRPr="00AB0820">
        <w:t>Model</w:t>
      </w:r>
      <w:r w:rsidRPr="00AF146E">
        <w:t xml:space="preserve"> 1: Linear Model</w:t>
      </w:r>
      <w:bookmarkEnd w:id="52"/>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D0361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6E1133">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error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02C386DC"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57A8BA4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D03613" w:rsidRPr="00E553A6" w:rsidRDefault="00D03613"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D03613" w:rsidRPr="00E553A6" w:rsidRDefault="00D03613" w:rsidP="00C95F6C">
                            <w:pPr>
                              <w:pStyle w:val="FigureCaption"/>
                            </w:pPr>
                            <w:bookmarkStart w:id="53" w:name="_Ref415065078"/>
                            <w:r w:rsidRPr="00E553A6">
                              <w:t xml:space="preserve">Fig. </w:t>
                            </w:r>
                            <w:r>
                              <w:fldChar w:fldCharType="begin"/>
                            </w:r>
                            <w:r>
                              <w:instrText xml:space="preserve"> SEQ Fig. \* ARABIC </w:instrText>
                            </w:r>
                            <w:r>
                              <w:fldChar w:fldCharType="separate"/>
                            </w:r>
                            <w:r>
                              <w:rPr>
                                <w:noProof/>
                              </w:rPr>
                              <w:t>2</w:t>
                            </w:r>
                            <w:r>
                              <w:rPr>
                                <w:noProof/>
                              </w:rPr>
                              <w:fldChar w:fldCharType="end"/>
                            </w:r>
                            <w:bookmarkEnd w:id="53"/>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D03613" w:rsidRPr="00E553A6" w:rsidRDefault="00D03613"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D03613" w:rsidRPr="00E553A6" w:rsidRDefault="00D03613" w:rsidP="00C95F6C">
                      <w:pPr>
                        <w:pStyle w:val="FigureCaption"/>
                      </w:pPr>
                      <w:bookmarkStart w:id="54" w:name="_Ref415065078"/>
                      <w:r w:rsidRPr="00E553A6">
                        <w:t xml:space="preserve">Fig. </w:t>
                      </w:r>
                      <w:r>
                        <w:fldChar w:fldCharType="begin"/>
                      </w:r>
                      <w:r>
                        <w:instrText xml:space="preserve"> SEQ Fig. \* ARABIC </w:instrText>
                      </w:r>
                      <w:r>
                        <w:fldChar w:fldCharType="separate"/>
                      </w:r>
                      <w:r>
                        <w:rPr>
                          <w:noProof/>
                        </w:rPr>
                        <w:t>2</w:t>
                      </w:r>
                      <w:r>
                        <w:rPr>
                          <w:noProof/>
                        </w:rPr>
                        <w:fldChar w:fldCharType="end"/>
                      </w:r>
                      <w:bookmarkEnd w:id="54"/>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4875DC">
        <w:t>–</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55" w:author="Matthew Kay" w:date="2015-07-29T23:03:00Z">
        <w:r w:rsidR="00CB1A8D" w:rsidRPr="00E553A6">
          <w:t xml:space="preserve">Fig. </w:t>
        </w:r>
        <w:r w:rsidR="00CB1A8D">
          <w:rPr>
            <w:noProof/>
          </w:rPr>
          <w:t>2</w:t>
        </w:r>
      </w:ins>
      <w:del w:id="56" w:author="Matthew Kay" w:date="2015-07-29T23:03:00Z">
        <w:r w:rsidR="00E966AB" w:rsidRPr="00E553A6" w:rsidDel="00CB1A8D">
          <w:delText xml:space="preserve">Fig. </w:delText>
        </w:r>
        <w:r w:rsidR="00E966AB" w:rsidDel="00CB1A8D">
          <w:rPr>
            <w:noProof/>
          </w:rPr>
          <w:delText>2</w:delText>
        </w:r>
      </w:del>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r w:rsidR="003B52D8" w:rsidRPr="00584487">
        <w:t>Rensink</w:t>
      </w:r>
      <w:r w:rsidR="00584487">
        <w:t xml:space="preserve"> &amp; Baldridge </w:t>
      </w:r>
      <w:r w:rsidR="00584487">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584487">
        <w:fldChar w:fldCharType="separate"/>
      </w:r>
      <w:r w:rsidR="00F428D1" w:rsidRPr="00F428D1">
        <w:rPr>
          <w:noProof/>
        </w:rPr>
        <w:t>[3]</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r w:rsidR="00033671">
        <w:t xml:space="preserve"> (see </w:t>
      </w:r>
      <w:r w:rsidR="00033671">
        <w:fldChar w:fldCharType="begin"/>
      </w:r>
      <w:r w:rsidR="00033671">
        <w:instrText xml:space="preserve"> REF _Ref415505730 \h </w:instrText>
      </w:r>
      <w:r w:rsidR="00033671">
        <w:fldChar w:fldCharType="separate"/>
      </w:r>
      <w:r w:rsidR="00CB1A8D">
        <w:t xml:space="preserve">Fig. </w:t>
      </w:r>
      <w:r w:rsidR="00CB1A8D">
        <w:rPr>
          <w:noProof/>
        </w:rPr>
        <w:t>1</w:t>
      </w:r>
      <w:r w:rsidR="00033671">
        <w:fldChar w:fldCharType="end"/>
      </w:r>
      <w:r w:rsidR="00033671">
        <w:t>)</w:t>
      </w:r>
      <w:r w:rsidR="003B52D8">
        <w:t>.</w:t>
      </w:r>
    </w:p>
    <w:p w14:paraId="1D817C44" w14:textId="308648FE"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57" w:author="Matthew Kay" w:date="2015-07-29T23:03:00Z">
        <w:r w:rsidR="00CB1A8D" w:rsidRPr="00E553A6">
          <w:t xml:space="preserve">Fig. </w:t>
        </w:r>
        <w:r w:rsidR="00CB1A8D">
          <w:rPr>
            <w:noProof/>
          </w:rPr>
          <w:t>2</w:t>
        </w:r>
      </w:ins>
      <w:del w:id="58" w:author="Matthew Kay" w:date="2015-07-29T23:03:00Z">
        <w:r w:rsidR="00E966AB" w:rsidRPr="00E553A6" w:rsidDel="00CB1A8D">
          <w:delText xml:space="preserve">Fig. </w:delText>
        </w:r>
        <w:r w:rsidR="00E966AB" w:rsidDel="00CB1A8D">
          <w:rPr>
            <w:noProof/>
          </w:rPr>
          <w:delText>2</w:delText>
        </w:r>
      </w:del>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59" w:author="Matthew Kay" w:date="2015-07-29T23:03:00Z">
        <w:r w:rsidR="00CB1A8D" w:rsidRPr="00E553A6">
          <w:t xml:space="preserve">Fig. </w:t>
        </w:r>
        <w:r w:rsidR="00CB1A8D">
          <w:rPr>
            <w:noProof/>
          </w:rPr>
          <w:t>2</w:t>
        </w:r>
      </w:ins>
      <w:del w:id="60" w:author="Matthew Kay" w:date="2015-07-29T23:03:00Z">
        <w:r w:rsidR="00E966AB" w:rsidRPr="00E553A6" w:rsidDel="00CB1A8D">
          <w:delText xml:space="preserve">Fig. </w:delText>
        </w:r>
        <w:r w:rsidR="00E966AB" w:rsidDel="00CB1A8D">
          <w:rPr>
            <w:noProof/>
          </w:rPr>
          <w:delText>2</w:delText>
        </w:r>
      </w:del>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by the variable</w:t>
      </w:r>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D03613"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D0361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7DDD4B7B"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r>
        <w:rPr>
          <w:i/>
        </w:rPr>
        <w:t>r</w:t>
      </w:r>
      <w:r>
        <w:t xml:space="preserve"> are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w:t>
      </w:r>
      <w:r w:rsidR="004875DC">
        <w:t>–</w:t>
      </w:r>
      <w:r>
        <w:t xml:space="preserve">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61" w:author="Matthew Kay" w:date="2015-07-29T23:03:00Z">
        <w:r w:rsidR="00CB1A8D" w:rsidRPr="00E553A6">
          <w:t xml:space="preserve">Fig. </w:t>
        </w:r>
        <w:r w:rsidR="00CB1A8D">
          <w:rPr>
            <w:noProof/>
          </w:rPr>
          <w:t>2</w:t>
        </w:r>
      </w:ins>
      <w:del w:id="62" w:author="Matthew Kay" w:date="2015-07-29T23:03:00Z">
        <w:r w:rsidR="00E966AB" w:rsidRPr="00E553A6" w:rsidDel="00CB1A8D">
          <w:delText xml:space="preserve">Fig. </w:delText>
        </w:r>
        <w:r w:rsidR="00E966AB" w:rsidDel="00CB1A8D">
          <w:rPr>
            <w:noProof/>
          </w:rPr>
          <w:delText>2</w:delText>
        </w:r>
      </w:del>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CB1A8D">
        <w:t xml:space="preserve">Fig. </w:t>
      </w:r>
      <w:r w:rsidR="00CB1A8D">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term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09044B29" w:rsidR="00653F3B" w:rsidRPr="00653F3B" w:rsidRDefault="00314127" w:rsidP="00C95F6C">
      <w:pPr>
        <w:pStyle w:val="Body"/>
      </w:pPr>
      <w:r w:rsidRPr="00314127">
        <w:rPr>
          <w:b/>
        </w:rPr>
        <w:t>Non-constant variance</w:t>
      </w:r>
      <w:r w:rsidR="00A32C0A">
        <w:rPr>
          <w:b/>
        </w:rPr>
        <w:t xml:space="preserve"> </w:t>
      </w:r>
      <w:r w:rsidR="00A32C0A">
        <w:t>(h</w:t>
      </w:r>
      <w:r w:rsidR="00A32C0A" w:rsidRPr="00A32C0A">
        <w:t>eteroscedasticity)</w:t>
      </w:r>
      <w:r w:rsidRPr="00A32C0A">
        <w:t>.</w:t>
      </w:r>
      <w:r>
        <w:t xml:space="preserve"> </w:t>
      </w:r>
      <w:r w:rsidR="009B0E8B">
        <w:t>As defined in the model, the variance of the err</w:t>
      </w:r>
      <w:ins w:id="63" w:author="Matthew Kay" w:date="2015-07-29T23:51:00Z">
        <w:r w:rsidR="004346F1">
          <w:t xml:space="preserve">or, </w:t>
        </w:r>
      </w:ins>
      <w:del w:id="64" w:author="Matthew Kay" w:date="2015-07-29T23:51:00Z">
        <w:r w:rsidR="009B0E8B" w:rsidDel="004346F1">
          <w:delText>or,</w:delText>
        </w:r>
        <w:r w:rsidR="002C2D66" w:rsidDel="004346F1">
          <w:delText xml:space="preserve"> </w:delText>
        </w:r>
      </w:del>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CB1A8D">
        <w:t xml:space="preserve">Fig. </w:t>
      </w:r>
      <w:r w:rsidR="00CB1A8D">
        <w:rPr>
          <w:noProof/>
        </w:rPr>
        <w:t>3</w:t>
      </w:r>
      <w:r w:rsidR="00653F3B">
        <w:rPr>
          <w:highlight w:val="yellow"/>
        </w:rPr>
        <w:fldChar w:fldCharType="end"/>
      </w:r>
      <w:r w:rsidR="00653F3B">
        <w:t>A.1 shows a sample plot of the model fit for scatterplot</w:t>
      </w:r>
      <w:r w:rsidR="004875DC">
        <w:t>–negative</w:t>
      </w:r>
      <w:r w:rsidR="00653F3B">
        <w:t xml:space="preserve">: we can see that </w:t>
      </w:r>
      <w:r w:rsidR="00373782">
        <w:t xml:space="preserve">as </w:t>
      </w:r>
      <w:r w:rsidR="00653F3B">
        <w:rPr>
          <w:i/>
        </w:rPr>
        <w:t xml:space="preserve">r </w:t>
      </w:r>
      <w:r w:rsidR="00373782">
        <w:t>increases</w:t>
      </w:r>
      <w:r w:rsidR="00653F3B">
        <w:t>, the variance of the residuals gets smaller, violating this assumption.</w:t>
      </w:r>
    </w:p>
    <w:p w14:paraId="5915797F" w14:textId="25CB4DA0"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CB1A8D">
        <w:t xml:space="preserve">Fig. </w:t>
      </w:r>
      <w:r w:rsidR="00CB1A8D">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This is consistent with the example fit of scatterplot</w:t>
      </w:r>
      <w:r w:rsidR="004875DC">
        <w:t>–negative</w:t>
      </w:r>
      <w:r>
        <w:t xml:space="preser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CB1A8D">
        <w:t xml:space="preserve">Fig. </w:t>
      </w:r>
      <w:r w:rsidR="00CB1A8D">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CB1A8D">
        <w:t xml:space="preserve">Fig. </w:t>
      </w:r>
      <w:r w:rsidR="00CB1A8D">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65" w:name="_Ref415008651"/>
      <w:r w:rsidRPr="00AF146E">
        <w:t>Model 2: Log-Linear Model</w:t>
      </w:r>
      <w:bookmarkEnd w:id="65"/>
    </w:p>
    <w:p w14:paraId="50F3D136" w14:textId="42FF08F7" w:rsidR="008D2B54" w:rsidRDefault="009B0E57" w:rsidP="006E1133">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rsidR="00A96278">
        <w:t xml:space="preserve"> </w:t>
      </w:r>
      <w:r w:rsidR="00A96278">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A96278">
        <w:fldChar w:fldCharType="separate"/>
      </w:r>
      <w:r w:rsidR="00916FA9" w:rsidRPr="00916FA9">
        <w:rPr>
          <w:noProof/>
        </w:rPr>
        <w:t>[7]</w:t>
      </w:r>
      <w:r w:rsidR="00A96278">
        <w:fldChar w:fldCharType="end"/>
      </w:r>
      <w:r>
        <w:t xml:space="preserve">. </w:t>
      </w:r>
      <w:r w:rsidR="00EB3DDB">
        <w:t xml:space="preserve">The applicability of </w:t>
      </w:r>
      <w:r w:rsidR="00A32C0A">
        <w:t xml:space="preserve">such a </w:t>
      </w:r>
      <w:r>
        <w:t>transformation is hinted at here</w:t>
      </w:r>
      <w:r w:rsidR="00F97C25">
        <w:t>,</w:t>
      </w:r>
      <w:r>
        <w:t xml:space="preserve"> as the residual distribution has the approximate appearance of a log-normal distribution.</w:t>
      </w:r>
      <w:r w:rsidR="008D2B54">
        <w:t xml:space="preserve"> We can more systematically justify this transformation by fitting a Box-Cox transformation </w:t>
      </w:r>
      <w:r w:rsidR="008D2B54">
        <w:fldChar w:fldCharType="begin" w:fldLock="1"/>
      </w:r>
      <w:r w:rsidR="0035362E">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"[8]", "plainTextFormattedCitation" : "[8]", "previouslyFormattedCitation" : "[8]" }, "properties" : { "noteIndex" : 0 }, "schema" : "https://github.com/citation-style-language/schema/raw/master/csl-citation.json" }</w:instrText>
      </w:r>
      <w:r w:rsidR="008D2B54">
        <w:fldChar w:fldCharType="separate"/>
      </w:r>
      <w:r w:rsidR="002168F8" w:rsidRPr="002168F8">
        <w:rPr>
          <w:noProof/>
        </w:rPr>
        <w:t>[8]</w:t>
      </w:r>
      <w:r w:rsidR="008D2B54">
        <w:fldChar w:fldCharType="end"/>
      </w:r>
      <w:r w:rsidR="008D2B54">
        <w:t xml:space="preserve"> to the data, whose parameter </w:t>
      </w:r>
      <m:oMath>
        <m:r>
          <w:rPr>
            <w:rFonts w:ascii="Cambria Math" w:hAnsi="Cambria Math"/>
          </w:rPr>
          <m:t>λ</m:t>
        </m:r>
      </m:oMath>
      <w:r w:rsidR="008D2B54">
        <w:t xml:space="preserve"> describes a </w:t>
      </w:r>
      <w:r w:rsidR="008D2B54" w:rsidRPr="00A32C0A">
        <w:t>power</w:t>
      </w:r>
      <w:r w:rsidR="008D2B54">
        <w:t xml:space="preserve"> transformation of JND</w:t>
      </w:r>
      <w:r w:rsidR="00FD533C">
        <w:t xml:space="preserve"> that stabilizes variance</w:t>
      </w:r>
      <w:r w:rsidR="008D2B54">
        <w:t xml:space="preserve">. The Box-Cox procedure for this data estimates </w:t>
      </w:r>
      <m:oMath>
        <m:r>
          <w:rPr>
            <w:rFonts w:ascii="Cambria Math" w:hAnsi="Cambria Math"/>
          </w:rPr>
          <m:t>λ=0.0292</m:t>
        </m:r>
      </m:oMath>
      <w:r w:rsidR="008D2B54">
        <w:t xml:space="preserve"> </w:t>
      </w:r>
      <w:r w:rsidR="008D2B54">
        <w:lastRenderedPageBreak/>
        <w:t xml:space="preserve">with a </w:t>
      </w:r>
      <w:r w:rsidR="008D2B54" w:rsidRPr="00D20D86">
        <w:t>95</w:t>
      </w:r>
      <w:r w:rsidR="008D2B54">
        <w:t xml:space="preserve">% confidence interval of </w:t>
      </w:r>
      <m:oMath>
        <m:r>
          <w:rPr>
            <w:rFonts w:ascii="Cambria Math" w:hAnsi="Cambria Math"/>
          </w:rPr>
          <m:t>[-0.005, 0.0635]</m:t>
        </m:r>
      </m:oMath>
      <w:r w:rsidR="008D2B54" w:rsidRPr="00D20D86">
        <w:t>,</w:t>
      </w:r>
      <w:r w:rsidR="008D2B54">
        <w:t xml:space="preserve"> which includes 0 (the log transform) and excludes </w:t>
      </w:r>
      <w:r w:rsidR="008D2B54" w:rsidRPr="00D20D86">
        <w:t>1</w:t>
      </w:r>
      <w:r w:rsidR="008D2B54">
        <w:t xml:space="preserve"> (identity; i.e. the linear model) at </w:t>
      </w:r>
      <w:r w:rsidR="008D2B54">
        <w:rPr>
          <w:i/>
        </w:rPr>
        <w:t xml:space="preserve">p </w:t>
      </w:r>
      <w:r w:rsidR="008D2B54">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rsidR="008D2B54">
        <w:t>).</w:t>
      </w:r>
    </w:p>
    <w:p w14:paraId="5E3AD50E" w14:textId="3FBA321F" w:rsidR="009B0E57" w:rsidRDefault="00D4797E" w:rsidP="00E966AB">
      <w:pPr>
        <w:pStyle w:val="Body"/>
      </w:pPr>
      <w:r>
        <w:t>Log</w:t>
      </w:r>
      <w:r w:rsidR="009B0E57">
        <w:t xml:space="preserve"> transformation also has the useful property that the resulting model retains some interpretability: coefficients of this model th</w:t>
      </w:r>
      <w:r w:rsidR="00645A2C">
        <w:t>at</w:t>
      </w:r>
      <w:r w:rsidR="009B0E57">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D0361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54DCC313" w:rsidR="00645A2C" w:rsidRDefault="00FD182A" w:rsidP="006E1133">
      <w:pPr>
        <w:pStyle w:val="BodyNoIndent"/>
      </w:pPr>
      <w:r w:rsidRPr="00AF146E">
        <w:rPr>
          <w:noProof/>
        </w:rPr>
        <mc:AlternateContent>
          <mc:Choice Requires="wps">
            <w:drawing>
              <wp:anchor distT="45720" distB="45720" distL="114300" distR="114300" simplePos="0" relativeHeight="251660800" behindDoc="0" locked="0" layoutInCell="1" allowOverlap="0" wp14:anchorId="5D898B75" wp14:editId="2FDC8885">
                <wp:simplePos x="0" y="0"/>
                <wp:positionH relativeFrom="margin">
                  <wp:posOffset>3175</wp:posOffset>
                </wp:positionH>
                <wp:positionV relativeFrom="page">
                  <wp:posOffset>632460</wp:posOffset>
                </wp:positionV>
                <wp:extent cx="6506210" cy="547624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76240"/>
                        </a:xfrm>
                        <a:prstGeom prst="rect">
                          <a:avLst/>
                        </a:prstGeom>
                        <a:solidFill>
                          <a:srgbClr val="FFFFFF"/>
                        </a:solidFill>
                        <a:ln w="9525">
                          <a:noFill/>
                          <a:miter lim="800000"/>
                          <a:headEnd/>
                          <a:tailEnd/>
                        </a:ln>
                      </wps:spPr>
                      <wps:txbx>
                        <w:txbxContent>
                          <w:p w14:paraId="6A8C6E8F" w14:textId="25E6575C" w:rsidR="00D03613" w:rsidRPr="00850159" w:rsidRDefault="00D03613"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4E806D76" w:rsidR="00D03613" w:rsidRDefault="00D03613" w:rsidP="00C95F6C">
                            <w:pPr>
                              <w:pStyle w:val="FigureCaption"/>
                            </w:pPr>
                            <w:bookmarkStart w:id="66" w:name="_Ref415007748"/>
                            <w:r>
                              <w:t xml:space="preserve">Fig. </w:t>
                            </w:r>
                            <w:r>
                              <w:fldChar w:fldCharType="begin"/>
                            </w:r>
                            <w:r>
                              <w:instrText xml:space="preserve"> SEQ Fig. \* ARABIC </w:instrText>
                            </w:r>
                            <w:r>
                              <w:fldChar w:fldCharType="separate"/>
                            </w:r>
                            <w:r>
                              <w:rPr>
                                <w:noProof/>
                              </w:rPr>
                              <w:t>3</w:t>
                            </w:r>
                            <w:r>
                              <w:rPr>
                                <w:noProof/>
                              </w:rPr>
                              <w:fldChar w:fldCharType="end"/>
                            </w:r>
                            <w:bookmarkEnd w:id="66"/>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25pt;margin-top:49.8pt;width:512.3pt;height:431.2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" o:allowoverlap="f" stroked="f">
                <v:textbox style="mso-fit-shape-to-text:t" inset="0,0,0,0">
                  <w:txbxContent>
                    <w:p w14:paraId="6A8C6E8F" w14:textId="25E6575C" w:rsidR="00D03613" w:rsidRPr="00850159" w:rsidRDefault="00D03613"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4E806D76" w:rsidR="00D03613" w:rsidRDefault="00D03613" w:rsidP="00C95F6C">
                      <w:pPr>
                        <w:pStyle w:val="FigureCaption"/>
                      </w:pPr>
                      <w:bookmarkStart w:id="67" w:name="_Ref415007748"/>
                      <w:r>
                        <w:t xml:space="preserve">Fig. </w:t>
                      </w:r>
                      <w:r>
                        <w:fldChar w:fldCharType="begin"/>
                      </w:r>
                      <w:r>
                        <w:instrText xml:space="preserve"> SEQ Fig. \* ARABIC </w:instrText>
                      </w:r>
                      <w:r>
                        <w:fldChar w:fldCharType="separate"/>
                      </w:r>
                      <w:r>
                        <w:rPr>
                          <w:noProof/>
                        </w:rPr>
                        <w:t>3</w:t>
                      </w:r>
                      <w:r>
                        <w:rPr>
                          <w:noProof/>
                        </w:rPr>
                        <w:fldChar w:fldCharType="end"/>
                      </w:r>
                      <w:bookmarkEnd w:id="67"/>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645A2C">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CB1A8D">
        <w:t xml:space="preserve">Fig. </w:t>
      </w:r>
      <w:r w:rsidR="00CB1A8D">
        <w:rPr>
          <w:noProof/>
        </w:rPr>
        <w:t>3</w:t>
      </w:r>
      <w:r w:rsidR="008971C7">
        <w:rPr>
          <w:highlight w:val="yellow"/>
        </w:rPr>
        <w:fldChar w:fldCharType="end"/>
      </w:r>
      <w:r w:rsidR="008971C7">
        <w:t>B</w:t>
      </w:r>
      <w:r w:rsidR="00645A2C">
        <w:t>), we can see that the fit no longer suffers from problems of non-constant variance</w:t>
      </w:r>
      <w:r w:rsidR="00F66D98">
        <w:t xml:space="preserve"> or highly-skewed residuals</w:t>
      </w:r>
      <w:r w:rsidR="009D47CB">
        <w:t xml:space="preserve">. </w:t>
      </w:r>
      <w:r w:rsidR="004B5468">
        <w:t>This fit also exhibits lower AIC than the linear model (</w:t>
      </w:r>
      <m:oMath>
        <m:r>
          <w:rPr>
            <w:rFonts w:ascii="Cambria Math" w:hAnsi="Cambria Math"/>
          </w:rPr>
          <m:t>-11683</m:t>
        </m:r>
      </m:oMath>
      <w:r w:rsidR="004D14EF">
        <w:t xml:space="preserve"> </w:t>
      </w:r>
      <w:r w:rsidR="004B5468">
        <w:t>versus</w:t>
      </w:r>
      <w:r w:rsidR="004D14EF">
        <w:t xml:space="preserve"> </w:t>
      </w:r>
      <m:oMath>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2"/>
      </w:r>
      <w:r w:rsidR="004B5468">
        <w:t xml:space="preserve"> </w:t>
      </w:r>
      <w:r w:rsidR="00645A2C">
        <w:t>The residual distribution more closely matches the normal distribution assumed by the model</w:t>
      </w:r>
      <w:r w:rsidR="00F66D98">
        <w:t>: Its residuals exhibit less skewness than the linear model (</w:t>
      </w:r>
      <m:oMath>
        <m:r>
          <w:rPr>
            <w:rFonts w:ascii="Cambria Math" w:hAnsi="Cambria Math"/>
          </w:rPr>
          <m:t>-0.29</m:t>
        </m:r>
      </m:oMath>
      <w:r w:rsidR="00F66D98">
        <w:t xml:space="preserve"> versus </w:t>
      </w:r>
      <m:oMath>
        <m:r>
          <w:rPr>
            <w:rFonts w:ascii="Cambria Math" w:hAnsi="Cambria Math"/>
          </w:rPr>
          <m:t>0.96</m:t>
        </m:r>
      </m:oMath>
      <w:r w:rsidR="00F66D98">
        <w:t>) and less excess kurtosis (</w:t>
      </w:r>
      <m:oMath>
        <m:r>
          <w:rPr>
            <w:rFonts w:ascii="Cambria Math" w:hAnsi="Cambria Math"/>
          </w:rPr>
          <m:t>0.18</m:t>
        </m:r>
      </m:oMath>
      <w:r w:rsidR="00F66D98">
        <w:t xml:space="preserve"> versus </w:t>
      </w:r>
      <m:oMath>
        <m:r>
          <w:rPr>
            <w:rFonts w:ascii="Cambria Math" w:hAnsi="Cambria Math"/>
          </w:rPr>
          <m:t>2.05</m:t>
        </m:r>
      </m:oMath>
      <w:r w:rsidR="00F66D98">
        <w:t>), where the normal distribution is 0 for both measures.</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s that are less than 0</w:t>
      </w:r>
      <w:r w:rsidR="008560D3">
        <w:t xml:space="preserve">, </w:t>
      </w:r>
      <w:r w:rsidR="00701E02">
        <w:t xml:space="preserve">that </w:t>
      </w:r>
      <w:r w:rsidR="008560D3">
        <w:t>the log-linear model does not.</w:t>
      </w:r>
      <w:r w:rsidR="009D47CB">
        <w:rPr>
          <w:rStyle w:val="FootnoteReference"/>
        </w:rPr>
        <w:footnoteReference w:id="3"/>
      </w:r>
      <w:r w:rsidR="00FD533C">
        <w:t xml:space="preserve"> Thus, </w:t>
      </w:r>
      <w:r w:rsidR="00F64595">
        <w:t xml:space="preserve">the log-linear </w:t>
      </w:r>
      <w:r w:rsidR="00FD533C">
        <w:t xml:space="preserve">model more accurately describes the </w:t>
      </w:r>
      <w:r w:rsidR="00F64595">
        <w:t xml:space="preserve">observed </w:t>
      </w:r>
      <w:r w:rsidR="00FD533C">
        <w:t xml:space="preserve">distribution of </w:t>
      </w:r>
      <w:r w:rsidR="00FD533C" w:rsidRPr="00E966AB">
        <w:t>JND</w:t>
      </w:r>
      <w:r w:rsidR="00FD533C">
        <w:t xml:space="preserve"> </w:t>
      </w:r>
      <w:r w:rsidR="00F64595">
        <w:t xml:space="preserve">for a </w:t>
      </w:r>
      <w:r w:rsidR="00FD533C">
        <w:t xml:space="preserve">given </w:t>
      </w:r>
      <w:r w:rsidR="00FD533C" w:rsidRPr="00E966AB">
        <w:rPr>
          <w:i/>
        </w:rPr>
        <w:t>r</w:t>
      </w:r>
      <w:r w:rsidR="00F64595">
        <w:rPr>
          <w:i/>
        </w:rPr>
        <w:t>,</w:t>
      </w:r>
      <w:r w:rsidR="00FD533C">
        <w:t xml:space="preserve"> </w:t>
      </w:r>
      <w:r w:rsidR="00F64595">
        <w:t>visualization, and direction than the linear model, and should be preferred.</w:t>
      </w:r>
    </w:p>
    <w:p w14:paraId="0F5E1CFC" w14:textId="29B3B8B6" w:rsidR="008560D3" w:rsidRDefault="00314127" w:rsidP="00C95F6C">
      <w:pPr>
        <w:pStyle w:val="Heading2"/>
      </w:pPr>
      <w:r>
        <w:t>D</w:t>
      </w:r>
      <w:r w:rsidR="00374152">
        <w:t xml:space="preserve">ata </w:t>
      </w:r>
      <w:r>
        <w:t xml:space="preserve">dropped </w:t>
      </w:r>
      <w:r w:rsidR="00374152">
        <w:t>from the analysis so far</w:t>
      </w:r>
    </w:p>
    <w:p w14:paraId="288AAB57" w14:textId="39C41829" w:rsidR="008560D3" w:rsidRDefault="008560D3" w:rsidP="006E1133">
      <w:pPr>
        <w:pStyle w:val="BodyNoIndent"/>
      </w:pPr>
      <w:r>
        <w:t xml:space="preserve">So far, we have restricted our analyses to those data points </w:t>
      </w:r>
      <w:r w:rsidR="002C2D66">
        <w:t>analyzed</w:t>
      </w:r>
      <w:r>
        <w:t xml:space="preserve">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1F480F79" w:rsidR="008560D3" w:rsidRDefault="00553ED8" w:rsidP="00C95F6C">
      <w:pPr>
        <w:pStyle w:val="Body"/>
      </w:pPr>
      <w:r w:rsidRPr="00553ED8">
        <w:rPr>
          <w:b/>
        </w:rPr>
        <w:lastRenderedPageBreak/>
        <w:t>Outliers</w:t>
      </w:r>
      <w:r>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4A72477A"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2C2D66" w:rsidRPr="00AF146E">
        <w:t>analyze</w:t>
      </w:r>
      <w:r w:rsidR="00C63FB1" w:rsidRPr="00AF146E">
        <w:t xml:space="preserve">. </w:t>
      </w:r>
    </w:p>
    <w:p w14:paraId="094624BA" w14:textId="7C0C2318" w:rsidR="00A31944" w:rsidRPr="00AF146E" w:rsidRDefault="00C63FB1" w:rsidP="00C95F6C">
      <w:pPr>
        <w:pStyle w:val="Body"/>
      </w:pPr>
      <w:r w:rsidRPr="00AF146E">
        <w:t xml:space="preserve">Importantly, </w:t>
      </w:r>
      <w:r w:rsidR="006F7D37">
        <w:t>when</w:t>
      </w:r>
      <w:r w:rsidRPr="00AF146E">
        <w:t xml:space="preserve"> points </w:t>
      </w:r>
      <w:r w:rsidR="006F7D37">
        <w:t xml:space="preserve">are </w:t>
      </w:r>
      <w:r w:rsidRPr="00AF146E">
        <w:t xml:space="preserve">near or beyond this boundary, we can say that </w:t>
      </w:r>
      <w:r w:rsidR="006F7D37">
        <w:t>they</w:t>
      </w:r>
      <w:r w:rsidRPr="00AF146E">
        <w:t xml:space="preserve"> probably represent JNDs of </w:t>
      </w:r>
      <w:r w:rsidR="00D63964">
        <w:t>0</w:t>
      </w:r>
      <w:r w:rsidRPr="00AF146E">
        <w:t xml:space="preserve">.45 or worse, but that we do not know the exact JND due to the constraints of the experiment. This type of data can be </w:t>
      </w:r>
      <w:r w:rsidR="002C2D66" w:rsidRPr="00AF146E">
        <w:t>analyzed</w:t>
      </w:r>
      <w:r w:rsidRPr="00AF146E">
        <w:t xml:space="preserve"> using censored regression.</w:t>
      </w:r>
    </w:p>
    <w:p w14:paraId="0447E13A" w14:textId="5B366BD6" w:rsidR="007D0B04" w:rsidRPr="00AF146E" w:rsidRDefault="007D0B04" w:rsidP="003E556D">
      <w:pPr>
        <w:pStyle w:val="Heading1"/>
      </w:pPr>
      <w:bookmarkStart w:id="68" w:name="_Ref415409868"/>
      <w:r w:rsidRPr="00AF146E">
        <w:t>Model 3: Censored Log-Linear Model</w:t>
      </w:r>
      <w:bookmarkEnd w:id="68"/>
    </w:p>
    <w:p w14:paraId="5498328E" w14:textId="3DBD49C0"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35362E">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"[9], [10]", "manualFormatting" : "[8,9]", "plainTextFormattedCitation" : "[9], [10]", "previouslyFormattedCitation" : "[9], [10]" }, "properties" : { "noteIndex" : 0 }, "schema" : "https://github.com/citation-style-language/schema/raw/master/csl-citation.json" }</w:instrText>
      </w:r>
      <w:r w:rsidR="008154CE" w:rsidRPr="008154CE">
        <w:fldChar w:fldCharType="separate"/>
      </w:r>
      <w:r w:rsidR="00916FA9" w:rsidRPr="00916FA9">
        <w:rPr>
          <w:noProof/>
        </w:rPr>
        <w:t>[8,9]</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CB1A8D">
        <w:t xml:space="preserve">Fig. </w:t>
      </w:r>
      <w:r w:rsidR="00CB1A8D">
        <w:rPr>
          <w:noProof/>
        </w:rPr>
        <w:t>4</w:t>
      </w:r>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w:t>
      </w:r>
      <w:r w:rsidR="004875DC">
        <w:t>–</w:t>
      </w:r>
      <w:r w:rsidR="00C63FB1" w:rsidRPr="00AF146E">
        <w:t xml:space="preserve"> either because the setup of the experiment makes them indistinguishable from chance, or because of ceilings and floors in observable JND due to the bounds on </w:t>
      </w:r>
      <w:r w:rsidR="00C63FB1" w:rsidRPr="00C63FB1">
        <w:rPr>
          <w:i/>
        </w:rPr>
        <w:t>r</w:t>
      </w:r>
      <w:r w:rsidR="00C63FB1" w:rsidRPr="00AF146E">
        <w:t xml:space="preserve"> </w:t>
      </w:r>
      <w:r w:rsidR="004875DC">
        <w:t>–</w:t>
      </w:r>
      <w:r w:rsidR="00C63FB1" w:rsidRPr="00AF146E">
        <w:t xml:space="preserve"> we can use observations close to or beyond those thresholds to estimate the proportion of values we might expect to see above them.</w:t>
      </w:r>
    </w:p>
    <w:p w14:paraId="7E686480" w14:textId="355C0938" w:rsidR="00C01902" w:rsidRPr="006E1133" w:rsidRDefault="006E1133" w:rsidP="00C01902">
      <w:pPr>
        <w:pStyle w:val="Body"/>
      </w:pPr>
      <w:r>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7D4EC7B0" w:rsidR="002C6DE2" w:rsidRPr="002C6DE2" w:rsidRDefault="00F97C25" w:rsidP="006E1133">
      <w:pPr>
        <w:pStyle w:val="ListParagraph"/>
        <w:rPr>
          <w:b/>
        </w:rPr>
      </w:pPr>
      <w:r>
        <w:rPr>
          <w:noProof/>
        </w:rPr>
        <mc:AlternateContent>
          <mc:Choice Requires="wps">
            <w:drawing>
              <wp:anchor distT="0" distB="0" distL="114300" distR="114300" simplePos="0" relativeHeight="251665920" behindDoc="0" locked="0" layoutInCell="1" allowOverlap="0" wp14:anchorId="123F5AEA" wp14:editId="2ABB96C9">
                <wp:simplePos x="0" y="0"/>
                <wp:positionH relativeFrom="margin">
                  <wp:posOffset>0</wp:posOffset>
                </wp:positionH>
                <wp:positionV relativeFrom="margin">
                  <wp:posOffset>1270</wp:posOffset>
                </wp:positionV>
                <wp:extent cx="3154680" cy="2523744"/>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3744"/>
                        </a:xfrm>
                        <a:prstGeom prst="rect">
                          <a:avLst/>
                        </a:prstGeom>
                        <a:solidFill>
                          <a:prstClr val="white"/>
                        </a:solidFill>
                        <a:ln>
                          <a:noFill/>
                        </a:ln>
                        <a:effectLst/>
                      </wps:spPr>
                      <wps:txbx>
                        <w:txbxContent>
                          <w:p w14:paraId="2BA8E535" w14:textId="24ADC0DF" w:rsidR="00D03613" w:rsidRDefault="00D03613"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D03613" w:rsidRPr="00A573A0" w:rsidRDefault="00D03613" w:rsidP="00C95F6C">
                            <w:pPr>
                              <w:pStyle w:val="FigureCaption"/>
                              <w:rPr>
                                <w:rFonts w:ascii="Cambria Math" w:hAnsi="Cambria Math"/>
                                <w:noProof/>
                                <w:sz w:val="18"/>
                              </w:rPr>
                            </w:pPr>
                            <w:bookmarkStart w:id="69" w:name="_Ref415264541"/>
                            <w:r>
                              <w:t xml:space="preserve">Fig. </w:t>
                            </w:r>
                            <w:r>
                              <w:fldChar w:fldCharType="begin"/>
                            </w:r>
                            <w:r>
                              <w:instrText xml:space="preserve"> SEQ Fig. \* ARABIC </w:instrText>
                            </w:r>
                            <w:r>
                              <w:fldChar w:fldCharType="separate"/>
                            </w:r>
                            <w:r>
                              <w:rPr>
                                <w:noProof/>
                              </w:rPr>
                              <w:t>4</w:t>
                            </w:r>
                            <w:r>
                              <w:rPr>
                                <w:noProof/>
                              </w:rPr>
                              <w:fldChar w:fldCharType="end"/>
                            </w:r>
                            <w:bookmarkEnd w:id="69"/>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0;margin-top:.1pt;width:248.4pt;height:198.7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" o:allowoverlap="f" stroked="f">
                <v:textbox style="mso-fit-shape-to-text:t" inset="0,0,0,0">
                  <w:txbxContent>
                    <w:p w14:paraId="2BA8E535" w14:textId="24ADC0DF" w:rsidR="00D03613" w:rsidRDefault="00D03613"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D03613" w:rsidRPr="00A573A0" w:rsidRDefault="00D03613" w:rsidP="00C95F6C">
                      <w:pPr>
                        <w:pStyle w:val="FigureCaption"/>
                        <w:rPr>
                          <w:rFonts w:ascii="Cambria Math" w:hAnsi="Cambria Math"/>
                          <w:noProof/>
                          <w:sz w:val="18"/>
                        </w:rPr>
                      </w:pPr>
                      <w:bookmarkStart w:id="70" w:name="_Ref415264541"/>
                      <w:r>
                        <w:t xml:space="preserve">Fig. </w:t>
                      </w:r>
                      <w:r>
                        <w:fldChar w:fldCharType="begin"/>
                      </w:r>
                      <w:r>
                        <w:instrText xml:space="preserve"> SEQ Fig. \* ARABIC </w:instrText>
                      </w:r>
                      <w:r>
                        <w:fldChar w:fldCharType="separate"/>
                      </w:r>
                      <w:r>
                        <w:rPr>
                          <w:noProof/>
                        </w:rPr>
                        <w:t>4</w:t>
                      </w:r>
                      <w:r>
                        <w:rPr>
                          <w:noProof/>
                        </w:rPr>
                        <w:fldChar w:fldCharType="end"/>
                      </w:r>
                      <w:bookmarkEnd w:id="70"/>
                      <w:r>
                        <w:t>. An example of the use of censored regression to estimate a model when some of the data has been capped at a ceiling.</w:t>
                      </w:r>
                    </w:p>
                  </w:txbxContent>
                </v:textbox>
                <w10:wrap type="square" anchorx="margin" anchory="margin"/>
              </v:shape>
            </w:pict>
          </mc:Fallback>
        </mc:AlternateContent>
      </w:r>
      <w:r w:rsidR="006E1133" w:rsidRPr="006E1133">
        <w:rPr>
          <w:b/>
        </w:rPr>
        <w:t>Chance</w:t>
      </w:r>
      <w:r w:rsidR="002C6DE2">
        <w:rPr>
          <w:b/>
        </w:rPr>
        <w:t xml:space="preserve"> = 0.45</w:t>
      </w:r>
      <w:r w:rsidR="006E1133" w:rsidRPr="006E1133">
        <w:rPr>
          <w:b/>
        </w:rPr>
        <w:t>:</w:t>
      </w:r>
      <w:r w:rsidR="006E1133">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CB1A8D">
        <w:t xml:space="preserve">Fig. </w:t>
      </w:r>
      <w:r w:rsidR="00CB1A8D">
        <w:rPr>
          <w:noProof/>
        </w:rPr>
        <w:t>5</w:t>
      </w:r>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r w:rsidR="00CB1A8D">
        <w:t xml:space="preserve">Fig. </w:t>
      </w:r>
      <w:r w:rsidR="00CB1A8D">
        <w:rPr>
          <w:noProof/>
        </w:rPr>
        <w:t>6</w:t>
      </w:r>
      <w:r w:rsidR="00D87CFD">
        <w:rPr>
          <w:highlight w:val="yellow"/>
        </w:rPr>
        <w:fldChar w:fldCharType="end"/>
      </w:r>
      <w:r w:rsidR="002C6DE2">
        <w:t>).</w:t>
      </w:r>
      <w:r w:rsidR="002168F8">
        <w:t xml:space="preserve"> The chance boundary was determined by simulating a participant guessing randomly in the staircase procedure; see Section 3.2 of Harrison </w:t>
      </w:r>
      <w:r w:rsidR="002168F8" w:rsidRPr="00E966AB">
        <w:rPr>
          <w:i/>
        </w:rPr>
        <w:t>et al</w:t>
      </w:r>
      <w:r w:rsidR="002168F8">
        <w:t xml:space="preserve"> </w:t>
      </w:r>
      <w:r w:rsidR="002168F8">
        <w:fldChar w:fldCharType="begin" w:fldLock="1"/>
      </w:r>
      <w:r w:rsidR="0035362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168F8">
        <w:fldChar w:fldCharType="separate"/>
      </w:r>
      <w:r w:rsidR="002168F8" w:rsidRPr="002168F8">
        <w:rPr>
          <w:noProof/>
        </w:rPr>
        <w:t>[1]</w:t>
      </w:r>
      <w:r w:rsidR="002168F8">
        <w:fldChar w:fldCharType="end"/>
      </w:r>
      <w:r w:rsidR="002168F8" w:rsidRPr="00E966AB">
        <w:rPr>
          <w:i/>
        </w:rPr>
        <w:t>.</w:t>
      </w:r>
    </w:p>
    <w:p w14:paraId="3F321E4B" w14:textId="565F6AA6"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6F87E84F">
                <wp:simplePos x="0" y="0"/>
                <wp:positionH relativeFrom="margin">
                  <wp:posOffset>3329940</wp:posOffset>
                </wp:positionH>
                <wp:positionV relativeFrom="margin">
                  <wp:posOffset>1270</wp:posOffset>
                </wp:positionV>
                <wp:extent cx="3182112" cy="2276856"/>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182112" cy="2276856"/>
                        </a:xfrm>
                        <a:prstGeom prst="rect">
                          <a:avLst/>
                        </a:prstGeom>
                        <a:solidFill>
                          <a:prstClr val="white"/>
                        </a:solidFill>
                        <a:ln>
                          <a:noFill/>
                        </a:ln>
                        <a:effectLst/>
                      </wps:spPr>
                      <wps:txbx>
                        <w:txbxContent>
                          <w:p w14:paraId="10EB003C" w14:textId="373E3656" w:rsidR="00D03613" w:rsidRDefault="00D03613"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D03613" w:rsidRPr="00512C9E" w:rsidRDefault="00D03613" w:rsidP="00512C9E">
                            <w:pPr>
                              <w:pStyle w:val="FigureCaption"/>
                              <w:rPr>
                                <w:rFonts w:ascii="Times" w:hAnsi="Times"/>
                                <w:b/>
                                <w:noProof/>
                                <w:sz w:val="18"/>
                              </w:rPr>
                            </w:pPr>
                            <w:bookmarkStart w:id="71" w:name="_Ref415530909"/>
                            <w:r>
                              <w:t xml:space="preserve">Fig. </w:t>
                            </w:r>
                            <w:r>
                              <w:fldChar w:fldCharType="begin"/>
                            </w:r>
                            <w:r>
                              <w:instrText xml:space="preserve"> SEQ Fig. \* ARABIC </w:instrText>
                            </w:r>
                            <w:r>
                              <w:fldChar w:fldCharType="separate"/>
                            </w:r>
                            <w:r>
                              <w:rPr>
                                <w:noProof/>
                              </w:rPr>
                              <w:t>5</w:t>
                            </w:r>
                            <w:r>
                              <w:rPr>
                                <w:noProof/>
                              </w:rPr>
                              <w:fldChar w:fldCharType="end"/>
                            </w:r>
                            <w:bookmarkEnd w:id="71"/>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1" type="#_x0000_t202" style="position:absolute;left:0;text-align:left;margin-left:262.2pt;margin-top:.1pt;width:250.55pt;height:179.3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" stroked="f">
                <v:textbox style="mso-fit-shape-to-text:t" inset="0,0,0,0">
                  <w:txbxContent>
                    <w:p w14:paraId="10EB003C" w14:textId="373E3656" w:rsidR="00D03613" w:rsidRDefault="00D03613"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D03613" w:rsidRPr="00512C9E" w:rsidRDefault="00D03613" w:rsidP="00512C9E">
                      <w:pPr>
                        <w:pStyle w:val="FigureCaption"/>
                        <w:rPr>
                          <w:rFonts w:ascii="Times" w:hAnsi="Times"/>
                          <w:b/>
                          <w:noProof/>
                          <w:sz w:val="18"/>
                        </w:rPr>
                      </w:pPr>
                      <w:bookmarkStart w:id="72" w:name="_Ref415530909"/>
                      <w:r>
                        <w:t xml:space="preserve">Fig. </w:t>
                      </w:r>
                      <w:r>
                        <w:fldChar w:fldCharType="begin"/>
                      </w:r>
                      <w:r>
                        <w:instrText xml:space="preserve"> SEQ Fig. \* ARABIC </w:instrText>
                      </w:r>
                      <w:r>
                        <w:fldChar w:fldCharType="separate"/>
                      </w:r>
                      <w:r>
                        <w:rPr>
                          <w:noProof/>
                        </w:rPr>
                        <w:t>5</w:t>
                      </w:r>
                      <w:r>
                        <w:rPr>
                          <w:noProof/>
                        </w:rPr>
                        <w:fldChar w:fldCharType="end"/>
                      </w:r>
                      <w:bookmarkEnd w:id="72"/>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than </w:t>
      </w:r>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CB1A8D">
        <w:t xml:space="preserve">Fig. </w:t>
      </w:r>
      <w:r w:rsidR="00CB1A8D">
        <w:rPr>
          <w:noProof/>
        </w:rPr>
        <w:t>5</w:t>
      </w:r>
      <w:r w:rsidR="00D87CFD">
        <w:rPr>
          <w:highlight w:val="yellow"/>
        </w:rPr>
        <w:fldChar w:fldCharType="end"/>
      </w:r>
      <w:r w:rsidR="00B444F8">
        <w:t>)</w:t>
      </w:r>
      <w:r w:rsidR="002C6DE2">
        <w:t>.</w:t>
      </w:r>
    </w:p>
    <w:p w14:paraId="02C034D0" w14:textId="314640EF" w:rsidR="00EE0A4D" w:rsidRPr="00D87CFD" w:rsidRDefault="00C01902" w:rsidP="00D87CFD">
      <w:pPr>
        <w:pStyle w:val="ListParagraph"/>
        <w:rPr>
          <w:b/>
        </w:rPr>
      </w:pPr>
      <w:r>
        <w:rPr>
          <w:noProof/>
        </w:rPr>
        <mc:AlternateContent>
          <mc:Choice Requires="wps">
            <w:drawing>
              <wp:anchor distT="0" distB="0" distL="114300" distR="114300" simplePos="0" relativeHeight="251686400" behindDoc="0" locked="0" layoutInCell="1" allowOverlap="1" wp14:anchorId="27EFEEDE" wp14:editId="02FAD5DB">
                <wp:simplePos x="0" y="0"/>
                <wp:positionH relativeFrom="margin">
                  <wp:posOffset>3329940</wp:posOffset>
                </wp:positionH>
                <wp:positionV relativeFrom="page">
                  <wp:posOffset>3025140</wp:posOffset>
                </wp:positionV>
                <wp:extent cx="3182112" cy="2404872"/>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2112" cy="2404872"/>
                        </a:xfrm>
                        <a:prstGeom prst="rect">
                          <a:avLst/>
                        </a:prstGeom>
                        <a:solidFill>
                          <a:prstClr val="white"/>
                        </a:solidFill>
                        <a:ln>
                          <a:noFill/>
                        </a:ln>
                        <a:effectLst/>
                      </wps:spPr>
                      <wps:txbx>
                        <w:txbxContent>
                          <w:p w14:paraId="44A94D76" w14:textId="7C4D15DB" w:rsidR="00D03613" w:rsidRDefault="00D03613"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D03613" w:rsidRPr="00EE0A4D" w:rsidRDefault="00D03613" w:rsidP="00EE0A4D">
                            <w:pPr>
                              <w:pStyle w:val="FigureCaption"/>
                            </w:pPr>
                            <w:bookmarkStart w:id="73" w:name="_Ref415530912"/>
                            <w:r>
                              <w:t xml:space="preserve">Fig. </w:t>
                            </w:r>
                            <w:r>
                              <w:fldChar w:fldCharType="begin"/>
                            </w:r>
                            <w:r>
                              <w:instrText xml:space="preserve"> SEQ Fig. \* ARABIC </w:instrText>
                            </w:r>
                            <w:r>
                              <w:fldChar w:fldCharType="separate"/>
                            </w:r>
                            <w:r>
                              <w:rPr>
                                <w:noProof/>
                              </w:rPr>
                              <w:t>6</w:t>
                            </w:r>
                            <w:r>
                              <w:rPr>
                                <w:noProof/>
                              </w:rPr>
                              <w:fldChar w:fldCharType="end"/>
                            </w:r>
                            <w:bookmarkEnd w:id="73"/>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2" type="#_x0000_t202" style="position:absolute;left:0;text-align:left;margin-left:262.2pt;margin-top:238.2pt;width:250.55pt;height:189.3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" stroked="f">
                <v:textbox style="mso-fit-shape-to-text:t" inset="0,0,0,0">
                  <w:txbxContent>
                    <w:p w14:paraId="44A94D76" w14:textId="7C4D15DB" w:rsidR="00D03613" w:rsidRDefault="00D03613"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D03613" w:rsidRPr="00EE0A4D" w:rsidRDefault="00D03613" w:rsidP="00EE0A4D">
                      <w:pPr>
                        <w:pStyle w:val="FigureCaption"/>
                      </w:pPr>
                      <w:bookmarkStart w:id="74" w:name="_Ref415530912"/>
                      <w:r>
                        <w:t xml:space="preserve">Fig. </w:t>
                      </w:r>
                      <w:r>
                        <w:fldChar w:fldCharType="begin"/>
                      </w:r>
                      <w:r>
                        <w:instrText xml:space="preserve"> SEQ Fig. \* ARABIC </w:instrText>
                      </w:r>
                      <w:r>
                        <w:fldChar w:fldCharType="separate"/>
                      </w:r>
                      <w:r>
                        <w:rPr>
                          <w:noProof/>
                        </w:rPr>
                        <w:t>6</w:t>
                      </w:r>
                      <w:r>
                        <w:rPr>
                          <w:noProof/>
                        </w:rPr>
                        <w:fldChar w:fldCharType="end"/>
                      </w:r>
                      <w:bookmarkEnd w:id="74"/>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F428D1">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w:t>
      </w:r>
      <w:r w:rsidR="00C3638E">
        <w:t>i</w:t>
      </w:r>
      <w:r w:rsidR="002C6DE2">
        <w:t xml:space="preserve">n JND (perhaps due to some perceptual difference in positive or negative correlations) </w:t>
      </w:r>
      <w:r w:rsidR="004875DC">
        <w:t>–</w:t>
      </w:r>
      <w:r w:rsidR="002C6DE2">
        <w:t xml:space="preserve">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r w:rsidR="00CB1A8D">
        <w:t xml:space="preserve">Fig. </w:t>
      </w:r>
      <w:r w:rsidR="00CB1A8D">
        <w:rPr>
          <w:noProof/>
        </w:rPr>
        <w:t>6</w:t>
      </w:r>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49EC9E3B" w:rsidR="00263093" w:rsidRDefault="002C6DE2" w:rsidP="006E1133">
      <w:pPr>
        <w:pStyle w:val="BodyNoIndent"/>
      </w:pPr>
      <w:r>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w:t>
      </w:r>
      <w:r w:rsidR="00A96278">
        <w:t xml:space="preserve">thresholds, which was chosen </w:t>
      </w:r>
      <w:r w:rsidR="00B444F8">
        <w:t xml:space="preserve">based on examining plots like </w:t>
      </w:r>
      <w:r w:rsidR="00D87CFD">
        <w:fldChar w:fldCharType="begin"/>
      </w:r>
      <w:r w:rsidR="00D87CFD">
        <w:instrText xml:space="preserve"> REF _Ref415530909 \h </w:instrText>
      </w:r>
      <w:r w:rsidR="00D87CFD">
        <w:fldChar w:fldCharType="separate"/>
      </w:r>
      <w:r w:rsidR="00CB1A8D">
        <w:t xml:space="preserve">Fig. </w:t>
      </w:r>
      <w:r w:rsidR="00CB1A8D">
        <w:rPr>
          <w:noProof/>
        </w:rPr>
        <w:t>5</w:t>
      </w:r>
      <w:r w:rsidR="00D87CFD">
        <w:fldChar w:fldCharType="end"/>
      </w:r>
      <w:r w:rsidR="00D87CFD">
        <w:t xml:space="preserve"> and </w:t>
      </w:r>
      <w:r w:rsidR="00D87CFD">
        <w:fldChar w:fldCharType="begin"/>
      </w:r>
      <w:r w:rsidR="00D87CFD">
        <w:instrText xml:space="preserve"> REF _Ref415530912 \h </w:instrText>
      </w:r>
      <w:r w:rsidR="00D87CFD">
        <w:fldChar w:fldCharType="separate"/>
      </w:r>
      <w:r w:rsidR="00CB1A8D">
        <w:t xml:space="preserve">Fig. </w:t>
      </w:r>
      <w:r w:rsidR="00CB1A8D">
        <w:rPr>
          <w:noProof/>
        </w:rPr>
        <w:t>6</w:t>
      </w:r>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D03613"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6FE3F971" w:rsidR="007D0B04" w:rsidRDefault="00263093" w:rsidP="006E1133">
      <w:pPr>
        <w:pStyle w:val="BodyNoIndent"/>
      </w:pPr>
      <w:r>
        <w:t>Then w</w:t>
      </w:r>
      <w:r w:rsidR="00047789">
        <w:t xml:space="preserve">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of </w:t>
      </w:r>
      <m:oMath>
        <m:r>
          <w:rPr>
            <w:rFonts w:ascii="Cambria Math" w:hAnsi="Cambria Math"/>
          </w:rPr>
          <m:t>y</m:t>
        </m:r>
      </m:oMath>
      <w:r w:rsidR="00047789">
        <w:t>:</w:t>
      </w:r>
    </w:p>
    <w:p w14:paraId="4FEE03DF" w14:textId="658D4DEC" w:rsidR="00047789" w:rsidRDefault="00047789" w:rsidP="00C95F6C">
      <w:pPr>
        <w:pStyle w:val="Body"/>
      </w:pPr>
    </w:p>
    <w:p w14:paraId="79175AA6" w14:textId="5E1F986A" w:rsidR="00047789" w:rsidRPr="00AF146E" w:rsidRDefault="00D0361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6F747257"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D0361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1DCFA76F" w:rsidR="00047789" w:rsidRDefault="00FD182A" w:rsidP="00C95F6C">
      <w:pPr>
        <w:pStyle w:val="Heading2"/>
      </w:pPr>
      <w:r>
        <w:rPr>
          <w:noProof/>
        </w:rPr>
        <mc:AlternateContent>
          <mc:Choice Requires="wps">
            <w:drawing>
              <wp:anchor distT="0" distB="0" distL="114300" distR="114300" simplePos="0" relativeHeight="251690496" behindDoc="0" locked="0" layoutInCell="1" allowOverlap="1" wp14:anchorId="28319654" wp14:editId="44A60F59">
                <wp:simplePos x="0" y="0"/>
                <wp:positionH relativeFrom="margin">
                  <wp:posOffset>3333115</wp:posOffset>
                </wp:positionH>
                <wp:positionV relativeFrom="margin">
                  <wp:align>top</wp:align>
                </wp:positionV>
                <wp:extent cx="3182112" cy="4014216"/>
                <wp:effectExtent l="0" t="0" r="0" b="6350"/>
                <wp:wrapTopAndBottom/>
                <wp:docPr id="44" name="Text Box 44"/>
                <wp:cNvGraphicFramePr/>
                <a:graphic xmlns:a="http://schemas.openxmlformats.org/drawingml/2006/main">
                  <a:graphicData uri="http://schemas.microsoft.com/office/word/2010/wordprocessingShape">
                    <wps:wsp>
                      <wps:cNvSpPr txBox="1"/>
                      <wps:spPr>
                        <a:xfrm>
                          <a:off x="0" y="0"/>
                          <a:ext cx="3182112" cy="4014216"/>
                        </a:xfrm>
                        <a:prstGeom prst="rect">
                          <a:avLst/>
                        </a:prstGeom>
                        <a:solidFill>
                          <a:prstClr val="white"/>
                        </a:solidFill>
                        <a:ln>
                          <a:noFill/>
                        </a:ln>
                        <a:effectLst/>
                      </wps:spPr>
                      <wps:txbx>
                        <w:txbxContent>
                          <w:p w14:paraId="76DA706F" w14:textId="2FF43471" w:rsidR="00D03613" w:rsidRDefault="00D03613" w:rsidP="00E966AB">
                            <w:r>
                              <w:t xml:space="preserve">           </w:t>
                            </w:r>
                            <w:r>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15">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p>
                          <w:p w14:paraId="7AD30907" w14:textId="0265F8B8" w:rsidR="00D03613" w:rsidRPr="00C01902" w:rsidRDefault="00D03613" w:rsidP="00C01902">
                            <w:pPr>
                              <w:pStyle w:val="FigureCaption"/>
                            </w:pPr>
                            <w:bookmarkStart w:id="75" w:name="_Ref415533129"/>
                            <w:r>
                              <w:t xml:space="preserve">Fig. </w:t>
                            </w:r>
                            <w:r>
                              <w:fldChar w:fldCharType="begin"/>
                            </w:r>
                            <w:r>
                              <w:instrText xml:space="preserve"> SEQ Fig. \* ARABIC </w:instrText>
                            </w:r>
                            <w:r>
                              <w:fldChar w:fldCharType="separate"/>
                            </w:r>
                            <w:r>
                              <w:rPr>
                                <w:noProof/>
                              </w:rPr>
                              <w:t>7</w:t>
                            </w:r>
                            <w:r>
                              <w:rPr>
                                <w:noProof/>
                              </w:rPr>
                              <w:fldChar w:fldCharType="end"/>
                            </w:r>
                            <w:bookmarkEnd w:id="75"/>
                            <w:r>
                              <w:t>. Comparison of models fit to all data for line–positive and donut–positive with and without censoring, showing how censoring responds when some observations or many observations are censored. In conditions with few censored observations (not shown), the censored model fit is virtually identical to the uncensored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3" type="#_x0000_t202" style="position:absolute;left:0;text-align:left;margin-left:262.45pt;margin-top:0;width:250.55pt;height:316.1pt;z-index:251690496;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" stroked="f">
                <v:textbox style="mso-fit-shape-to-text:t" inset="0,0,0,0">
                  <w:txbxContent>
                    <w:p w14:paraId="76DA706F" w14:textId="2FF43471" w:rsidR="00D03613" w:rsidRDefault="00D03613" w:rsidP="00E966AB">
                      <w:r>
                        <w:t xml:space="preserve">           </w:t>
                      </w:r>
                      <w:r>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15">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p>
                    <w:p w14:paraId="7AD30907" w14:textId="0265F8B8" w:rsidR="00D03613" w:rsidRPr="00C01902" w:rsidRDefault="00D03613" w:rsidP="00C01902">
                      <w:pPr>
                        <w:pStyle w:val="FigureCaption"/>
                      </w:pPr>
                      <w:bookmarkStart w:id="76" w:name="_Ref415533129"/>
                      <w:r>
                        <w:t xml:space="preserve">Fig. </w:t>
                      </w:r>
                      <w:r>
                        <w:fldChar w:fldCharType="begin"/>
                      </w:r>
                      <w:r>
                        <w:instrText xml:space="preserve"> SEQ Fig. \* ARABIC </w:instrText>
                      </w:r>
                      <w:r>
                        <w:fldChar w:fldCharType="separate"/>
                      </w:r>
                      <w:r>
                        <w:rPr>
                          <w:noProof/>
                        </w:rPr>
                        <w:t>7</w:t>
                      </w:r>
                      <w:r>
                        <w:rPr>
                          <w:noProof/>
                        </w:rPr>
                        <w:fldChar w:fldCharType="end"/>
                      </w:r>
                      <w:bookmarkEnd w:id="76"/>
                      <w:r>
                        <w:t>. Comparison of models fit to all data for line–positive and donut–positive with and without censoring, showing how censoring responds when some observations or many observations are censored. In conditions with few censored observations (not shown), the censored model fit is virtually identical to the uncensored fit.</w:t>
                      </w:r>
                    </w:p>
                  </w:txbxContent>
                </v:textbox>
                <w10:wrap type="topAndBottom" anchorx="margin" anchory="margin"/>
              </v:shape>
            </w:pict>
          </mc:Fallback>
        </mc:AlternateContent>
      </w:r>
      <w:r w:rsidR="00701E02">
        <w:t>Bias in uncensored model</w:t>
      </w:r>
    </w:p>
    <w:p w14:paraId="3504B355" w14:textId="7E6C0A9A"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r w:rsidR="00CB1A8D">
        <w:t xml:space="preserve">Fig. </w:t>
      </w:r>
      <w:r w:rsidR="00CB1A8D">
        <w:rPr>
          <w:noProof/>
        </w:rPr>
        <w:t>7</w:t>
      </w:r>
      <w:r w:rsidR="00C01902">
        <w:rPr>
          <w:highlight w:val="yellow"/>
        </w:rPr>
        <w:fldChar w:fldCharType="end"/>
      </w:r>
      <w:r>
        <w:t xml:space="preserve">, which compares censored </w:t>
      </w:r>
      <w:r w:rsidR="00CF3B6A">
        <w:t>model</w:t>
      </w:r>
      <w:r w:rsidR="00032192">
        <w:t>s</w:t>
      </w:r>
      <w:r>
        <w:t xml:space="preserve"> for </w:t>
      </w:r>
      <w:r w:rsidR="00C01902">
        <w:t>line</w:t>
      </w:r>
      <w:r w:rsidR="00032192">
        <w:t>–</w:t>
      </w:r>
      <w:r w:rsidR="00C01902">
        <w:t>positive</w:t>
      </w:r>
      <w:r w:rsidR="00032192">
        <w:t xml:space="preserve"> and donut–positive </w:t>
      </w:r>
      <w:r w:rsidR="00CF3B6A">
        <w:t>to uncensored model</w:t>
      </w:r>
      <w:r w:rsidR="00032192">
        <w:t>s</w:t>
      </w:r>
      <w:r w:rsidR="00CF3B6A">
        <w:t xml:space="preserve">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low-performing visualization</w:t>
      </w:r>
      <w:r w:rsidR="00032192">
        <w:t>s</w:t>
      </w:r>
      <w:r>
        <w:t xml:space="preserve"> seem better than </w:t>
      </w:r>
      <w:r w:rsidR="00032192">
        <w:t>they are</w:t>
      </w:r>
      <w:r>
        <w:t>,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w:t>
      </w:r>
      <w:r w:rsidR="002C2D66">
        <w:t>analyze</w:t>
      </w:r>
      <w:r w:rsidR="00032192">
        <w:t>, and demonstrates how censoring let</w:t>
      </w:r>
      <w:r w:rsidR="004024C6">
        <w:t>s</w:t>
      </w:r>
      <w:r w:rsidR="00032192">
        <w:t xml:space="preserve"> us include conditions excluded from the original analysis</w:t>
      </w:r>
      <w:r w:rsidR="004F79C7">
        <w:t>.</w:t>
      </w:r>
      <w:r w:rsidR="00F64595">
        <w:t xml:space="preserve"> Censoring addresses these </w:t>
      </w:r>
      <w:r w:rsidR="00C3638E">
        <w:t>issues</w:t>
      </w:r>
      <w:r w:rsidR="00F64595">
        <w:t xml:space="preserve"> without </w:t>
      </w:r>
      <w:r w:rsidR="006B791D">
        <w:t>sacrificing the quality of</w:t>
      </w:r>
      <w:r w:rsidR="00F64595">
        <w:t xml:space="preserve"> the fit for conditions that are not affected by </w:t>
      </w:r>
      <w:r w:rsidR="00C3638E">
        <w:t>these issues</w:t>
      </w:r>
      <w:r w:rsidR="00F64595">
        <w:t>, and thus is preferable to the uncensored model.</w:t>
      </w:r>
    </w:p>
    <w:p w14:paraId="10609C13" w14:textId="77777777" w:rsidR="007D0B04" w:rsidRPr="00AF146E" w:rsidRDefault="007D0B04" w:rsidP="003E556D">
      <w:pPr>
        <w:pStyle w:val="Heading1"/>
      </w:pPr>
      <w:r w:rsidRPr="00AF146E">
        <w:t>Model 4: Bayesian Censored Log-Linear Model</w:t>
      </w:r>
    </w:p>
    <w:p w14:paraId="01A5E787" w14:textId="7CB2E39F"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w:t>
      </w:r>
      <w:r w:rsidR="006F7D37">
        <w:t>as</w:t>
      </w:r>
      <w:r w:rsidR="0019125A">
        <w:t xml:space="preserve"> probability distributions, and then </w:t>
      </w:r>
      <w:r w:rsidR="0019125A" w:rsidRPr="0019125A">
        <w:rPr>
          <w:i/>
        </w:rPr>
        <w:t>update</w:t>
      </w:r>
      <w:r w:rsidR="0019125A">
        <w:t xml:space="preserve"> our beliefs based on observed evidence (the data collected in an experiment)</w:t>
      </w:r>
      <w:r w:rsidR="004458B9">
        <w:t xml:space="preserve"> </w:t>
      </w:r>
      <w:r w:rsidR="004458B9">
        <w:fldChar w:fldCharType="begin" w:fldLock="1"/>
      </w:r>
      <w:r w:rsidR="0035362E">
        <w:instrText>ADDIN CSL_CITATION { "citationItems" : [ { "id" : "ITEM-1", "itemData" : { "DOI" : "10.1002/wcs.72", "ISSN" : "19395078", "author" : [ { "dropping-particle" : "", "family" : "Kruschke", "given" : "John K.", "non-dropping-particle" : "", "parse-names" : false, "suffix" : "" } ], "container-title" : "Wiley Interdisciplinary Reviews: Cognitive Science", "id" : "ITEM-1", "issue" : "5", "issued" : { "date-parts" : [ [ "2010", "4", "28" ] ] }, "page" : "658-676", "title" : "Bayesian data analysis", "type" : "article-journal", "volume" : "1" }, "uris" : [ "http://www.mendeley.com/documents/?uuid=3a6c9c82-edaa-430a-8171-5e3c9a853c90" ] } ], "mendeley" : { "formattedCitation" : "[11]", "plainTextFormattedCitation" : "[11]", "previouslyFormattedCitation" : "[11]" }, "properties" : { "noteIndex" : 0 }, "schema" : "https://github.com/citation-style-language/schema/raw/master/csl-citation.json" }</w:instrText>
      </w:r>
      <w:r w:rsidR="004458B9">
        <w:fldChar w:fldCharType="separate"/>
      </w:r>
      <w:r w:rsidR="002168F8" w:rsidRPr="002168F8">
        <w:rPr>
          <w:noProof/>
        </w:rPr>
        <w:t>[11]</w:t>
      </w:r>
      <w:r w:rsidR="004458B9">
        <w:fldChar w:fldCharType="end"/>
      </w:r>
      <w:r w:rsidR="0019125A">
        <w:t xml:space="preserve">. These updated beliefs are called </w:t>
      </w:r>
      <w:r w:rsidR="0019125A" w:rsidRPr="0019125A">
        <w:rPr>
          <w:i/>
        </w:rPr>
        <w:t>posterior distributions</w:t>
      </w:r>
      <w:r w:rsidR="0019125A">
        <w:t xml:space="preserve">. </w:t>
      </w:r>
    </w:p>
    <w:p w14:paraId="06CE6B5B" w14:textId="4E923F2B" w:rsidR="00E52A54" w:rsidRDefault="00E52A54" w:rsidP="00C95F6C">
      <w:pPr>
        <w:pStyle w:val="Body"/>
      </w:pPr>
      <w:r>
        <w:t>This approach yields a richer estimatio</w:t>
      </w:r>
      <w:r w:rsidR="0019125A">
        <w:t xml:space="preserve">n of the parameters of interest </w:t>
      </w:r>
      <w:r w:rsidR="004875DC">
        <w:t>–</w:t>
      </w:r>
      <w:r w:rsidR="0019125A">
        <w:t xml:space="preserve"> </w:t>
      </w:r>
      <w:r>
        <w:t>complete posterior probability distribution</w:t>
      </w:r>
      <w:r w:rsidR="0019125A">
        <w:t>s</w:t>
      </w:r>
      <w:r>
        <w:t xml:space="preserve"> of all parameters</w:t>
      </w:r>
      <w:r w:rsidR="0019125A">
        <w:t xml:space="preserve"> </w:t>
      </w:r>
      <w:r w:rsidR="004875DC">
        <w:t>–</w:t>
      </w:r>
      <w:r w:rsidR="0019125A">
        <w:t xml:space="preserve">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Kruschke’s </w:t>
      </w:r>
      <w:r>
        <w:fldChar w:fldCharType="begin" w:fldLock="1"/>
      </w:r>
      <w:r w:rsidR="0035362E">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"[12]", "plainTextFormattedCitation" : "[12]", "previouslyFormattedCitation" : "[12]" }, "properties" : { "noteIndex" : 0 }, "schema" : "https://github.com/citation-style-language/schema/raw/master/csl-citation.json" }</w:instrText>
      </w:r>
      <w:r>
        <w:fldChar w:fldCharType="separate"/>
      </w:r>
      <w:r w:rsidR="002168F8" w:rsidRPr="002168F8">
        <w:rPr>
          <w:noProof/>
        </w:rPr>
        <w:t>[12]</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386E672E" w:rsidR="00BC517A" w:rsidRPr="00BC517A" w:rsidRDefault="00D63964" w:rsidP="006E1133">
      <w:pPr>
        <w:pStyle w:val="BodyNoIndent"/>
      </w:pPr>
      <w:r>
        <w:t>As a final re</w:t>
      </w:r>
      <w:r w:rsidR="00992B63">
        <w:t>finement to the model, we</w:t>
      </w:r>
      <w:r w:rsidR="0019125A">
        <w:t xml:space="preserve"> also</w:t>
      </w:r>
      <w:r w:rsidR="00992B63">
        <w:t xml:space="preserve"> </w:t>
      </w:r>
      <w:r w:rsidR="00206BA7">
        <w:t xml:space="preserve">incorporate linear mixed effects modelling </w:t>
      </w:r>
      <w:r w:rsidR="004458B9" w:rsidRPr="004458B9">
        <w:fldChar w:fldCharType="begin" w:fldLock="1"/>
      </w:r>
      <w:r w:rsidR="0035362E">
        <w:instrText>ADDIN CSL_CITATION { "citationItems" : [ { "id" : "ITEM-1", "itemData" : { "author" : [ { "dropping-particle" : "", "family" : "Bates", "given" : "D", "non-dropping-particle" : "", "parse-names" : false, "suffix" : "" }, { "dropping-particle" : "", "family" : "Maechler", "given" : "M", "non-dropping-particle" : "", "parse-names" : false, "suffix" : "" }, { "dropping-particle" : "", "family" : "Bolker", "given" : "B", "non-dropping-particle" : "", "parse-names" : false, "suffix" : "" }, { "dropping-particle" : "", "family" : "Walker", "given" : "S", "non-dropping-particle" : "", "parse-names" : false, "suffix" : "" } ], "id" : "ITEM-1", "issued" : { "date-parts" : [ [ "2014" ] ] }, "title" : "lme4: Linear mixed-effects models using Eigen and S4, R package version 1.1-7", "type" : "article" }, "uris" : [ "http://www.mendeley.com/documents/?uuid=8c64f23e-88d7-4c8e-b01e-15c5ee547a0d" ] }, { "id" : "ITEM-2", "itemData" : { "DOI" : "10.1016/j.jml.2012.11.001", "ISBN" : "0749-596X (Print)\\r0749-596X (Linking)", "ISSN" : "0749596X", "PMID" : "24403724", "abstract" : "Linear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"container-title" : "Journal of Memory and Language", "id" : "ITEM-2", "issue" : "3", "issued" : { "date-parts" : [ [ "2013" ] ] }, "page" : "255-278", "publisher" : "Elsevier Inc.", "title" : "Random effects structure for confirmatory hypothesis testing: Keep it maximal", "type" : "article-journal", "volume" : "68" }, "uris" : [ "http://www.mendeley.com/documents/?uuid=2b67c3a8-388c-43fc-8abd-9be308f1a5e6" ] } ], "mendeley" : { "formattedCitation" : "[13], [14]", "manualFormatting" : "[12,13]", "plainTextFormattedCitation" : "[13], [14]", "previouslyFormattedCitation" : "[13], [14]" }, "properties" : { "noteIndex" : 0 }, "schema" : "https://github.com/citation-style-language/schema/raw/master/csl-citation.json" }</w:instrText>
      </w:r>
      <w:r w:rsidR="004458B9" w:rsidRPr="004458B9">
        <w:fldChar w:fldCharType="separate"/>
      </w:r>
      <w:r w:rsidR="005C6138">
        <w:rPr>
          <w:noProof/>
        </w:rPr>
        <w:t>[12,</w:t>
      </w:r>
      <w:r w:rsidR="00916FA9" w:rsidRPr="00916FA9">
        <w:rPr>
          <w:noProof/>
        </w:rPr>
        <w:t>13]</w:t>
      </w:r>
      <w:r w:rsidR="004458B9" w:rsidRPr="004458B9">
        <w:fldChar w:fldCharType="end"/>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r w:rsidR="00BC517A" w:rsidRPr="00BC517A">
        <w:rPr>
          <w:i/>
        </w:rPr>
        <w:t>pseudoreplication</w:t>
      </w:r>
      <w:r w:rsidR="00BC517A">
        <w:rPr>
          <w:i/>
        </w:rPr>
        <w:t xml:space="preserve"> </w:t>
      </w:r>
      <w:r w:rsidR="00BC517A">
        <w:fldChar w:fldCharType="begin" w:fldLock="1"/>
      </w:r>
      <w:r w:rsidR="0035362E">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"[15]", "plainTextFormattedCitation" : "[15]", "previouslyFormattedCitation" : "[15]" }, "properties" : { "noteIndex" : 0 }, "schema" : "https://github.com/citation-style-language/schema/raw/master/csl-citation.json" }</w:instrText>
      </w:r>
      <w:r w:rsidR="00BC517A">
        <w:fldChar w:fldCharType="separate"/>
      </w:r>
      <w:r w:rsidR="002168F8" w:rsidRPr="002168F8">
        <w:rPr>
          <w:noProof/>
        </w:rPr>
        <w:t>[15]</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w:t>
      </w:r>
      <w:r w:rsidR="005C6138">
        <w:t>by</w:t>
      </w:r>
      <w:r w:rsidR="0045429D">
        <w:t xml:space="preserve">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D0361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D03613"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is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713B10A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w:t>
      </w:r>
      <w:r w:rsidR="00436C54">
        <w:lastRenderedPageBreak/>
        <w:t xml:space="preserve">location of each parameter prior to running the experiment. In this paper we use weakly-informed priors derived from the results of Rensink &amp; Baldridge </w:t>
      </w:r>
      <w:r w:rsidR="00436C5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36C54">
        <w:fldChar w:fldCharType="separate"/>
      </w:r>
      <w:r w:rsidR="00F428D1" w:rsidRPr="00F428D1">
        <w:rPr>
          <w:noProof/>
        </w:rPr>
        <w:t>[3]</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xml:space="preserve">. The high-level goal of our priors is to express some </w:t>
      </w:r>
      <w:r w:rsidR="002C2D66">
        <w:t>skeptical</w:t>
      </w:r>
      <w:r w:rsidR="00436C54">
        <w:t>, but informed, initial belief. For example, our priors on the slope and intercept:</w:t>
      </w:r>
    </w:p>
    <w:p w14:paraId="3BB99D1C" w14:textId="77777777" w:rsidR="008E3B65" w:rsidRDefault="008E3B65" w:rsidP="00C95F6C"/>
    <w:p w14:paraId="0D10DF81" w14:textId="19188DB0" w:rsidR="008E3B65" w:rsidRPr="00436C54" w:rsidRDefault="00D0361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(log(0.45))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34BA215" w:rsidR="00B2648F" w:rsidRDefault="00B2648F" w:rsidP="00C95F6C">
      <w:pPr>
        <w:pStyle w:val="Body"/>
      </w:pPr>
      <w:r>
        <w:t xml:space="preserve">However, this is only the mode: we can use </w:t>
      </w:r>
      <w:r w:rsidR="00436C54">
        <w:t>Rensink</w:t>
      </w:r>
      <w:r>
        <w:t xml:space="preserve"> &amp; Baldridge</w:t>
      </w:r>
      <w:r w:rsidR="00436C54">
        <w:t xml:space="preserve">’s data </w:t>
      </w:r>
      <w:r>
        <w:t>to specify the prior variance of these parameters as encompassing a set of reasonable models by ensuring that believable models are within 1 or 2 standard deviations of the mean of the prior. While Rensink &amp; Baldri</w:t>
      </w:r>
      <w:ins w:id="77" w:author="Matthew Kay" w:date="2015-07-29T23:47:00Z">
        <w:r w:rsidR="004346F1">
          <w:t>d</w:t>
        </w:r>
      </w:ins>
      <w:r>
        <w:t>ge did not fit log-linear models to their data, we can approximate a log fit to the data in their Figure 4</w:t>
      </w:r>
      <w:r w:rsidR="00454264">
        <w:t xml:space="preserve"> </w:t>
      </w:r>
      <w:r w:rsidR="0045426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54264">
        <w:fldChar w:fldCharType="separate"/>
      </w:r>
      <w:r w:rsidR="00F428D1" w:rsidRPr="00F428D1">
        <w:rPr>
          <w:noProof/>
        </w:rPr>
        <w:t>[3]</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4795D5A5" w:rsidR="0070541A" w:rsidRDefault="0070541A" w:rsidP="00C95F6C">
      <w:pPr>
        <w:pStyle w:val="Body"/>
      </w:pPr>
      <w:r>
        <w:t xml:space="preserve">We use a similar examination of Rensink </w:t>
      </w:r>
      <w:r w:rsidR="00F50400">
        <w:t>&amp;</w:t>
      </w:r>
      <w:r>
        <w:t xml:space="preserve"> Baldri</w:t>
      </w:r>
      <w:ins w:id="78" w:author="Matthew Kay" w:date="2015-07-29T23:48:00Z">
        <w:r w:rsidR="004346F1">
          <w:t>d</w:t>
        </w:r>
      </w:ins>
      <w:r>
        <w:t xml:space="preserve">ge’s Figure 4 to estimate priors on </w:t>
      </w:r>
      <w:r w:rsidR="006F7D37">
        <w:t xml:space="preserve">the effect of </w:t>
      </w:r>
      <w:r w:rsidRPr="0070541A">
        <w:rPr>
          <w:i/>
        </w:rPr>
        <w:t>approach</w:t>
      </w:r>
      <w:r w:rsidR="00DA412A">
        <w:t xml:space="preserve">, which was </w:t>
      </w:r>
      <w:r w:rsidR="006F7D37">
        <w:t>~</w:t>
      </w:r>
      <w:r w:rsidR="00DA412A">
        <w:t>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D0361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1879131C" w:rsidR="00436C54" w:rsidRPr="00DA412A" w:rsidRDefault="00DA412A" w:rsidP="006E1133">
      <w:pPr>
        <w:pStyle w:val="BodyNoIndent"/>
      </w:pPr>
      <w:r>
        <w:t xml:space="preserve">Finally, we use </w:t>
      </w:r>
      <w:r w:rsidR="0069770F">
        <w:t>relatively uninformed priors for variance parameters</w:t>
      </w:r>
      <w:r w:rsidR="005C6138">
        <w:t>:</w:t>
      </w:r>
      <w:r w:rsidR="005C6138">
        <w:rPr>
          <w:rStyle w:val="FootnoteReference"/>
        </w:rPr>
        <w:footnoteReference w:id="7"/>
      </w:r>
    </w:p>
    <w:p w14:paraId="2E089952" w14:textId="77777777" w:rsidR="0069770F" w:rsidRDefault="0069770F" w:rsidP="00C95F6C"/>
    <w:p w14:paraId="1AEEADFE" w14:textId="45823396" w:rsidR="0069770F" w:rsidRPr="00436C54" w:rsidRDefault="00D0361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1CDA09F0"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35362E">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"[16]", "plainTextFormattedCitation" : "[16]", "previouslyFormattedCitation" : "[16]" }, "properties" : { "noteIndex" : 0 }, "schema" : "https://github.com/citation-style-language/schema/raw/master/csl-citation.json" }</w:instrText>
      </w:r>
      <w:r w:rsidR="009F09AD">
        <w:fldChar w:fldCharType="separate"/>
      </w:r>
      <w:r w:rsidR="002168F8" w:rsidRPr="002168F8">
        <w:rPr>
          <w:noProof/>
        </w:rPr>
        <w:t>[16]</w:t>
      </w:r>
      <w:r w:rsidR="009F09AD">
        <w:fldChar w:fldCharType="end"/>
      </w:r>
      <w:r w:rsidR="009F09AD">
        <w:t>.</w:t>
      </w:r>
      <w:r w:rsidR="00436C54">
        <w:rPr>
          <w:rStyle w:val="FootnoteReference"/>
        </w:rPr>
        <w:footnoteReference w:id="8"/>
      </w:r>
      <w:r w:rsidR="007E080A">
        <w:t xml:space="preserve"> </w:t>
      </w:r>
    </w:p>
    <w:p w14:paraId="0B5F2A24" w14:textId="77777777" w:rsidR="00F843E8" w:rsidRDefault="00F843E8" w:rsidP="00C95F6C">
      <w:pPr>
        <w:pStyle w:val="Heading2"/>
      </w:pPr>
      <w:bookmarkStart w:id="85" w:name="_Ref415497565"/>
      <w:r>
        <w:t>Performance on a hypothetical set of datasets</w:t>
      </w:r>
      <w:bookmarkEnd w:id="85"/>
    </w:p>
    <w:p w14:paraId="5CE06FC2" w14:textId="68F2C2E6" w:rsidR="00F843E8" w:rsidRDefault="00F843E8" w:rsidP="006E1133">
      <w:pPr>
        <w:pStyle w:val="BodyNoIndent"/>
      </w:pPr>
      <w:r>
        <w:t xml:space="preserve">We can use our model to derive the expected precision of estimation of a typical individual on an unknown dataset. Rensink &amp; Baldridge </w:t>
      </w:r>
      <w:r w:rsidRPr="00AE2021">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Pr="00AE2021">
        <w:fldChar w:fldCharType="separate"/>
      </w:r>
      <w:r w:rsidR="00F428D1" w:rsidRPr="00F428D1">
        <w:rPr>
          <w:noProof/>
        </w:rPr>
        <w:t>[3]</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D0361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t>We can then use MCMC sampling</w:t>
      </w:r>
      <w:r>
        <w:rPr>
          <w:rStyle w:val="FootnoteReference"/>
        </w:rPr>
        <w:footnoteReference w:id="9"/>
      </w:r>
      <w:r>
        <w:t xml:space="preserve"> to obtain a posterior distribution of </w:t>
      </w:r>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D03613"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27DD74F3" w:rsidR="00F843E8" w:rsidRDefault="00F843E8" w:rsidP="006E1133">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2CE7587C" w14:textId="1F6009FE" w:rsidR="00A34301" w:rsidRPr="00AF146E" w:rsidRDefault="0045429D" w:rsidP="003E556D">
      <w:pPr>
        <w:pStyle w:val="Heading1"/>
      </w:pPr>
      <w:bookmarkStart w:id="86" w:name="_Ref415494209"/>
      <w:r>
        <w:t>Results of Final Model</w:t>
      </w:r>
      <w:bookmarkEnd w:id="86"/>
    </w:p>
    <w:p w14:paraId="04CF407D" w14:textId="7A6241F9" w:rsidR="0064216F" w:rsidRDefault="007251F6" w:rsidP="006F5504">
      <w:pPr>
        <w:pStyle w:val="BodyNoIndent"/>
      </w:pPr>
      <w:r w:rsidRPr="00E966AB">
        <w:fldChar w:fldCharType="begin"/>
      </w:r>
      <w:r w:rsidRPr="00997C71">
        <w:instrText xml:space="preserve"> REF _Ref415447337 \h </w:instrText>
      </w:r>
      <w:r w:rsidR="00443388" w:rsidRPr="00E966AB">
        <w:instrText xml:space="preserve"> \* MERGEFORMAT </w:instrText>
      </w:r>
      <w:r w:rsidRPr="00E966AB">
        <w:fldChar w:fldCharType="separate"/>
      </w:r>
      <w:r w:rsidR="00CB1A8D">
        <w:t xml:space="preserve">Fig. </w:t>
      </w:r>
      <w:r w:rsidR="00CB1A8D">
        <w:rPr>
          <w:noProof/>
        </w:rPr>
        <w:t>8</w:t>
      </w:r>
      <w:r w:rsidRPr="00E966AB">
        <w:fldChar w:fldCharType="end"/>
      </w:r>
      <w:r w:rsidRPr="006F5504">
        <w:t xml:space="preserve">.1 </w:t>
      </w:r>
      <w:r w:rsidR="00D907FA" w:rsidRPr="006F5504">
        <w:t>shows</w:t>
      </w:r>
      <w:r w:rsidR="00D907FA" w:rsidRPr="00997C71">
        <w:t xml:space="preserve"> the results of our model in log space for each visuali</w:t>
      </w:r>
      <w:r w:rsidR="00D907FA">
        <w:t xml:space="preserve">zation. </w:t>
      </w:r>
      <w:r w:rsidR="0064216F" w:rsidRPr="00185792">
        <w:t xml:space="preserve">Harrison </w:t>
      </w:r>
      <w:r w:rsidR="0064216F" w:rsidRPr="00185792">
        <w:rPr>
          <w:i/>
        </w:rPr>
        <w:t>et al.</w:t>
      </w:r>
      <w:r w:rsidR="0064216F">
        <w:t xml:space="preserve"> used their model to derive a total ranking of all visualizations analyzed (i.e., a ranking that explicitly places each visualization either above or below every other visualization). However, they did not take the error in their model into account in deriving this ranking – given how close the estimates of participants’ precision is for many of the visualization types, it is likely that their respective positions in a total ranking are simply due to chance. </w:t>
      </w:r>
    </w:p>
    <w:p w14:paraId="5B514602" w14:textId="13E82426" w:rsidR="007251F6" w:rsidRDefault="0064216F" w:rsidP="006F5504">
      <w:pPr>
        <w:pStyle w:val="Body"/>
      </w:pPr>
      <w:r>
        <w:t xml:space="preserve">Because of this, we instead focus our results on a partial </w:t>
      </w:r>
      <w:r w:rsidR="00242036">
        <w:t>ranking</w:t>
      </w:r>
      <w:r>
        <w:t xml:space="preserve">, admitting that based on the available evidence there is little practical difference between certain </w:t>
      </w:r>
      <w:r w:rsidRPr="00970FB0">
        <w:t>visualization × directi</w:t>
      </w:r>
      <w:r>
        <w:t xml:space="preserve">on pairs (though a total ranking is easily derived from our data, available in our supplementary materials). Based on </w:t>
      </w:r>
      <w:r w:rsidR="00902084">
        <w:t xml:space="preserve">the method outlined </w:t>
      </w:r>
      <w:r>
        <w:t xml:space="preserve">in Section </w:t>
      </w:r>
      <w:r>
        <w:fldChar w:fldCharType="begin"/>
      </w:r>
      <w:r>
        <w:instrText xml:space="preserve"> REF _Ref415497565 \r \h </w:instrText>
      </w:r>
      <w:r>
        <w:fldChar w:fldCharType="separate"/>
      </w:r>
      <w:r w:rsidR="00CB1A8D">
        <w:t>6.3</w:t>
      </w:r>
      <w:r>
        <w:fldChar w:fldCharType="end"/>
      </w:r>
      <w:r w:rsidR="00902084">
        <w:t xml:space="preserve">, </w:t>
      </w:r>
      <w:r w:rsidR="00D907FA">
        <w:t xml:space="preserve">we </w:t>
      </w:r>
      <w:r w:rsidR="007251F6">
        <w:t xml:space="preserve">roughly group </w:t>
      </w:r>
      <w:r w:rsidR="007251F6" w:rsidRPr="00970FB0">
        <w:t>visualization × directi</w:t>
      </w:r>
      <w:r w:rsidR="007251F6">
        <w:t xml:space="preserve">on pairs into </w:t>
      </w:r>
      <w:r w:rsidR="00D907FA">
        <w:t xml:space="preserve">a partial ranking based on the expected average </w:t>
      </w:r>
      <w:r w:rsidR="007251F6">
        <w:t xml:space="preserve">person’s </w:t>
      </w:r>
      <w:r w:rsidR="00D907FA">
        <w:t>performance integrated over the fit lines</w:t>
      </w:r>
      <w:r w:rsidR="007251F6">
        <w:t xml:space="preserve"> (</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CB1A8D">
        <w:t xml:space="preserve">Fig. </w:t>
      </w:r>
      <w:r w:rsidR="00CB1A8D">
        <w:rPr>
          <w:noProof/>
        </w:rPr>
        <w:t>8</w:t>
      </w:r>
      <w:r w:rsidR="007251F6">
        <w:rPr>
          <w:highlight w:val="yellow"/>
        </w:rPr>
        <w:fldChar w:fldCharType="end"/>
      </w:r>
      <w:r w:rsidR="007251F6">
        <w:t>.2)</w:t>
      </w:r>
      <w:r w:rsidR="00D907FA">
        <w:t xml:space="preserve">. We can see </w:t>
      </w:r>
      <w:r w:rsidR="007251F6">
        <w:t xml:space="preserve">four groups emerge. We then take the difference </w:t>
      </w:r>
      <w:r w:rsidR="007D4522">
        <w:t xml:space="preserve">in </w:t>
      </w:r>
      <w:r w:rsidR="007251F6">
        <w:t xml:space="preserve">expected precision between each successive group. This difference </w:t>
      </w:r>
      <w:r w:rsidR="00F527AC">
        <w:t xml:space="preserve">in means </w:t>
      </w:r>
      <w:r w:rsidR="007251F6">
        <w:t xml:space="preserve">(on the log scale) corresponds to a ratio </w:t>
      </w:r>
      <w:r w:rsidR="00F527AC">
        <w:t xml:space="preserve">of </w:t>
      </w:r>
      <w:r w:rsidR="0075669D">
        <w:t>geometric means</w:t>
      </w:r>
      <w:r w:rsidR="004458B9">
        <w:t xml:space="preserve"> </w:t>
      </w:r>
      <w:r w:rsidR="007251F6">
        <w:t>on the original data scale; here we see that the visualizations in each successive group yield</w:t>
      </w:r>
      <w:r w:rsidR="00D907FA">
        <w:t xml:space="preserve"> </w:t>
      </w:r>
      <w:r w:rsidR="00902084">
        <w:t xml:space="preserve">at least </w:t>
      </w:r>
      <w:r w:rsidR="00D907FA">
        <w:t xml:space="preserve">1.5x </w:t>
      </w:r>
      <w:r w:rsidR="007251F6">
        <w:t xml:space="preserve">better </w:t>
      </w:r>
      <w:r w:rsidR="00D907FA">
        <w:t xml:space="preserve">precision </w:t>
      </w:r>
      <w:r w:rsidR="007251F6">
        <w:t xml:space="preserve">(lower JND) </w:t>
      </w:r>
      <w:r w:rsidR="00D907FA">
        <w:t xml:space="preserve">than the previous group </w:t>
      </w:r>
      <w:r w:rsidR="00902084">
        <w:t xml:space="preserve">on average </w:t>
      </w:r>
      <w:r w:rsidR="007251F6">
        <w:t>(</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CB1A8D">
        <w:t xml:space="preserve">Fig. </w:t>
      </w:r>
      <w:r w:rsidR="00CB1A8D">
        <w:rPr>
          <w:noProof/>
        </w:rPr>
        <w:t>8</w:t>
      </w:r>
      <w:r w:rsidR="007251F6">
        <w:rPr>
          <w:highlight w:val="yellow"/>
        </w:rPr>
        <w:fldChar w:fldCharType="end"/>
      </w:r>
      <w:r w:rsidR="007251F6">
        <w:t>.3</w:t>
      </w:r>
      <w:r w:rsidR="00D907FA">
        <w:t xml:space="preserve">). </w:t>
      </w:r>
    </w:p>
    <w:p w14:paraId="204BC9E0" w14:textId="0C62467E" w:rsidR="00B4367D" w:rsidRDefault="00D907FA" w:rsidP="00C95F6C">
      <w:pPr>
        <w:pStyle w:val="Body"/>
      </w:pPr>
      <w:r>
        <w:t xml:space="preserve">Note </w:t>
      </w:r>
      <w:r w:rsidR="009C4344">
        <w:t>how</w:t>
      </w:r>
      <w:r>
        <w:t xml:space="preserve"> the model accommodates the fact that several of the visualizations have </w:t>
      </w:r>
      <w:r w:rsidR="00114C14">
        <w:t xml:space="preserve">many </w:t>
      </w:r>
      <w:r>
        <w:t>observations worse than chance</w:t>
      </w:r>
      <w:r w:rsidR="00242036">
        <w:t xml:space="preserve"> (none of the models in the “indistinguishable from chance”</w:t>
      </w:r>
      <w:r w:rsidR="0064216F">
        <w:t xml:space="preserve"> group were included in Harrison </w:t>
      </w:r>
      <w:r w:rsidR="0064216F" w:rsidRPr="00E966AB">
        <w:rPr>
          <w:i/>
        </w:rPr>
        <w:t>et al.</w:t>
      </w:r>
      <w:r w:rsidR="0064216F" w:rsidRPr="00E966AB">
        <w:t>’s</w:t>
      </w:r>
      <w:r w:rsidR="0064216F">
        <w:t xml:space="preserve"> final analysis</w:t>
      </w:r>
      <w:r w:rsidR="00242036">
        <w:t>)</w:t>
      </w:r>
      <w:r w:rsidR="007251F6">
        <w:t xml:space="preserve">. </w:t>
      </w:r>
      <w:r w:rsidR="0064216F">
        <w:t xml:space="preserve">Using censoring, we were able to formulate a </w:t>
      </w:r>
      <w:r w:rsidR="00114C14">
        <w:t>model such that we did not have to drop these conditions</w:t>
      </w:r>
      <w:r w:rsidR="0064216F">
        <w:t xml:space="preserve">; instead, </w:t>
      </w:r>
      <w:r w:rsidR="00114C14">
        <w:t xml:space="preserve">we </w:t>
      </w:r>
      <w:r w:rsidR="0064216F">
        <w:t xml:space="preserve">can </w:t>
      </w:r>
      <w:r w:rsidR="00114C14">
        <w:t xml:space="preserve">derive estimates of their performance, just with </w:t>
      </w:r>
      <w:r>
        <w:t>comparatively high</w:t>
      </w:r>
      <w:r w:rsidR="00114C14">
        <w:t>er</w:t>
      </w:r>
      <w:r>
        <w:t xml:space="preserve"> uncertainty</w:t>
      </w:r>
      <w:r w:rsidR="0064216F">
        <w:t xml:space="preserve"> –</w:t>
      </w:r>
      <w:r w:rsidR="00114C14">
        <w:t xml:space="preserve">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CB1A8D">
        <w:t xml:space="preserve">Fig. </w:t>
      </w:r>
      <w:r w:rsidR="00CB1A8D">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w:t>
      </w:r>
      <w:r w:rsidR="00114C14" w:rsidRPr="00E966AB">
        <w:rPr>
          <w:i/>
        </w:rPr>
        <w:t>them</w:t>
      </w:r>
      <w:r w:rsidR="00114C14">
        <w:t xml:space="preserve"> from the model.</w:t>
      </w:r>
      <w:r w:rsidR="009C4344">
        <w:t xml:space="preserve"> Given a future experiment designed to be more sensitive to JNDs in this range, we might still use these posteriors as priors in such an analysis.</w:t>
      </w:r>
    </w:p>
    <w:p w14:paraId="765AEAEE" w14:textId="41C901A2"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CB1A8D">
        <w:t xml:space="preserve">Fig. </w:t>
      </w:r>
      <w:r w:rsidR="00CB1A8D">
        <w:rPr>
          <w:noProof/>
        </w:rPr>
        <w:t>9</w:t>
      </w:r>
      <w:r w:rsidR="00A333D4">
        <w:fldChar w:fldCharType="end"/>
      </w:r>
      <w:r w:rsidR="00A333D4">
        <w:t>). W</w:t>
      </w:r>
      <w:r w:rsidR="00114C14">
        <w:t>hile parallel coordinates</w:t>
      </w:r>
      <w:r w:rsidR="004875DC">
        <w:t>–negative</w:t>
      </w:r>
      <w:r w:rsidR="00114C14">
        <w:t xml:space="preserve"> may be slightly more variable, the difference </w:t>
      </w:r>
      <w:r w:rsidR="002C7093">
        <w:t xml:space="preserve">between it and scatterplot–negative is </w:t>
      </w:r>
      <w:r w:rsidR="00114C14">
        <w:t xml:space="preserve">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w:t>
      </w:r>
      <w:r w:rsidR="00DA3656">
        <w:t xml:space="preserve">nearly </w:t>
      </w:r>
      <w:r w:rsidR="00114C14">
        <w:t xml:space="preserve">all cases </w:t>
      </w:r>
      <w:r w:rsidR="004875DC">
        <w:t>–</w:t>
      </w:r>
      <w:r w:rsidR="00114C14">
        <w:t xml:space="preserve"> it is in the highest-performing group of visualizations for both </w:t>
      </w:r>
      <w:r w:rsidR="00114C14">
        <w:lastRenderedPageBreak/>
        <w:t>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3E556D">
      <w:pPr>
        <w:pStyle w:val="Heading1"/>
      </w:pPr>
      <w:r w:rsidRPr="00AF146E">
        <w:t>Discussion</w:t>
      </w:r>
    </w:p>
    <w:p w14:paraId="161ACB96" w14:textId="0F3E7C19"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exploratory analysis, touching on the broader applicability and limitations of our modelling approach, discuss</w:t>
      </w:r>
      <w:r w:rsidR="00187546">
        <w:t xml:space="preserve">ing </w:t>
      </w:r>
      <w:r>
        <w:t>replication and the value of Bayesian analysis to it</w:t>
      </w:r>
      <w:r w:rsidR="00187546">
        <w:t>, and concluding with design implications</w:t>
      </w:r>
      <w:r>
        <w:t>.</w:t>
      </w:r>
    </w:p>
    <w:p w14:paraId="4F06505A" w14:textId="66439CA3" w:rsidR="00B55BC6" w:rsidRDefault="00FD182A" w:rsidP="00C95F6C">
      <w:pPr>
        <w:pStyle w:val="Heading2"/>
      </w:pPr>
      <w:r>
        <w:rPr>
          <w:noProof/>
        </w:rPr>
        <mc:AlternateContent>
          <mc:Choice Requires="wps">
            <w:drawing>
              <wp:anchor distT="0" distB="0" distL="114300" distR="114300" simplePos="0" relativeHeight="251674112" behindDoc="0" locked="0" layoutInCell="1" allowOverlap="0" wp14:anchorId="72D2134A" wp14:editId="6DB199AB">
                <wp:simplePos x="0" y="0"/>
                <wp:positionH relativeFrom="margin">
                  <wp:posOffset>3175</wp:posOffset>
                </wp:positionH>
                <wp:positionV relativeFrom="margin">
                  <wp:posOffset>1270</wp:posOffset>
                </wp:positionV>
                <wp:extent cx="6510655" cy="3264408"/>
                <wp:effectExtent l="0" t="0" r="4445" b="0"/>
                <wp:wrapSquare wrapText="bothSides"/>
                <wp:docPr id="19" name="Text Box 19"/>
                <wp:cNvGraphicFramePr/>
                <a:graphic xmlns:a="http://schemas.openxmlformats.org/drawingml/2006/main">
                  <a:graphicData uri="http://schemas.microsoft.com/office/word/2010/wordprocessingShape">
                    <wps:wsp>
                      <wps:cNvSpPr txBox="1"/>
                      <wps:spPr>
                        <a:xfrm>
                          <a:off x="0" y="0"/>
                          <a:ext cx="6510655" cy="3264408"/>
                        </a:xfrm>
                        <a:prstGeom prst="rect">
                          <a:avLst/>
                        </a:prstGeom>
                        <a:solidFill>
                          <a:prstClr val="white"/>
                        </a:solidFill>
                        <a:ln>
                          <a:noFill/>
                        </a:ln>
                        <a:effectLst/>
                      </wps:spPr>
                      <wps:txbx>
                        <w:txbxContent>
                          <w:p w14:paraId="0207CA29" w14:textId="1D036C42" w:rsidR="00D03613" w:rsidRDefault="00D03613" w:rsidP="00C95F6C">
                            <w:r>
                              <w:rPr>
                                <w:noProof/>
                              </w:rPr>
                              <w:drawing>
                                <wp:inline distT="0" distB="0" distL="0" distR="0" wp14:anchorId="4566AC5D" wp14:editId="7AB9BEA9">
                                  <wp:extent cx="6510655" cy="2280920"/>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16">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p>
                          <w:p w14:paraId="201C7000" w14:textId="5D94C4B5" w:rsidR="00D03613" w:rsidRPr="0041507B" w:rsidRDefault="00D03613" w:rsidP="00C95F6C">
                            <w:pPr>
                              <w:pStyle w:val="FigureCaption"/>
                              <w:rPr>
                                <w:rFonts w:ascii="Times" w:hAnsi="Times"/>
                                <w:noProof/>
                              </w:rPr>
                            </w:pPr>
                            <w:bookmarkStart w:id="87" w:name="_Ref415447337"/>
                            <w:r>
                              <w:t xml:space="preserve">Fig. </w:t>
                            </w:r>
                            <w:r>
                              <w:fldChar w:fldCharType="begin"/>
                            </w:r>
                            <w:r>
                              <w:instrText xml:space="preserve"> SEQ Fig. \* ARABIC </w:instrText>
                            </w:r>
                            <w:r>
                              <w:fldChar w:fldCharType="separate"/>
                            </w:r>
                            <w:r>
                              <w:rPr>
                                <w:noProof/>
                              </w:rPr>
                              <w:t>8</w:t>
                            </w:r>
                            <w:r>
                              <w:rPr>
                                <w:noProof/>
                              </w:rPr>
                              <w:fldChar w:fldCharType="end"/>
                            </w:r>
                            <w:bookmarkEnd w:id="87"/>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total ranking from our results would not be the same (e.g., parallel coordinates–negative and scatterplot–negative swap positions), and we provide and emphasize a partial ranking (instead of a total ranking) consistent with the available evidence. Part 3 has no direct analog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25pt;margin-top:.1pt;width:512.65pt;height:257.05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" o:allowoverlap="f" stroked="f">
                <v:textbox style="mso-fit-shape-to-text:t" inset="0,0,0,0">
                  <w:txbxContent>
                    <w:p w14:paraId="0207CA29" w14:textId="1D036C42" w:rsidR="00D03613" w:rsidRDefault="00D03613" w:rsidP="00C95F6C">
                      <w:r>
                        <w:rPr>
                          <w:noProof/>
                        </w:rPr>
                        <w:drawing>
                          <wp:inline distT="0" distB="0" distL="0" distR="0" wp14:anchorId="4566AC5D" wp14:editId="7AB9BEA9">
                            <wp:extent cx="6510655" cy="2280920"/>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16">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p>
                    <w:p w14:paraId="201C7000" w14:textId="5D94C4B5" w:rsidR="00D03613" w:rsidRPr="0041507B" w:rsidRDefault="00D03613" w:rsidP="00C95F6C">
                      <w:pPr>
                        <w:pStyle w:val="FigureCaption"/>
                        <w:rPr>
                          <w:rFonts w:ascii="Times" w:hAnsi="Times"/>
                          <w:noProof/>
                        </w:rPr>
                      </w:pPr>
                      <w:bookmarkStart w:id="88" w:name="_Ref415447337"/>
                      <w:r>
                        <w:t xml:space="preserve">Fig. </w:t>
                      </w:r>
                      <w:r>
                        <w:fldChar w:fldCharType="begin"/>
                      </w:r>
                      <w:r>
                        <w:instrText xml:space="preserve"> SEQ Fig. \* ARABIC </w:instrText>
                      </w:r>
                      <w:r>
                        <w:fldChar w:fldCharType="separate"/>
                      </w:r>
                      <w:r>
                        <w:rPr>
                          <w:noProof/>
                        </w:rPr>
                        <w:t>8</w:t>
                      </w:r>
                      <w:r>
                        <w:rPr>
                          <w:noProof/>
                        </w:rPr>
                        <w:fldChar w:fldCharType="end"/>
                      </w:r>
                      <w:bookmarkEnd w:id="88"/>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total ranking from our results would not be the same (e.g., parallel coordinates–negative and scatterplot–negative swap positions), and we provide and emphasize a partial ranking (instead of a total ranking) consistent with the available evidence. Part 3 has no direct analog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B55BC6">
        <w:t>Perceptual laws</w:t>
      </w:r>
    </w:p>
    <w:p w14:paraId="69679C29" w14:textId="1E0FF44F" w:rsidR="00562C30" w:rsidRPr="0007492B" w:rsidRDefault="00FD182A">
      <w:pPr>
        <w:pStyle w:val="BodyNoIndent"/>
      </w:pPr>
      <w:r>
        <w:rPr>
          <w:noProof/>
        </w:rPr>
        <mc:AlternateContent>
          <mc:Choice Requires="wps">
            <w:drawing>
              <wp:anchor distT="0" distB="0" distL="114300" distR="114300" simplePos="0" relativeHeight="251678208" behindDoc="0" locked="0" layoutInCell="1" allowOverlap="0" wp14:anchorId="470ACF3C" wp14:editId="4ADCFBE5">
                <wp:simplePos x="0" y="0"/>
                <wp:positionH relativeFrom="margin">
                  <wp:align>right</wp:align>
                </wp:positionH>
                <wp:positionV relativeFrom="margin">
                  <wp:posOffset>3384550</wp:posOffset>
                </wp:positionV>
                <wp:extent cx="3172968" cy="2825496"/>
                <wp:effectExtent l="0" t="0" r="8890" b="0"/>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825496"/>
                        </a:xfrm>
                        <a:prstGeom prst="rect">
                          <a:avLst/>
                        </a:prstGeom>
                        <a:solidFill>
                          <a:prstClr val="white"/>
                        </a:solidFill>
                        <a:ln>
                          <a:noFill/>
                        </a:ln>
                        <a:effectLst/>
                      </wps:spPr>
                      <wps:txbx>
                        <w:txbxContent>
                          <w:p w14:paraId="76CE730A" w14:textId="6BD1D1E0" w:rsidR="00D03613" w:rsidRDefault="00D03613"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D03613" w:rsidRPr="004D3EA5" w:rsidRDefault="00D03613" w:rsidP="00C95F6C">
                            <w:pPr>
                              <w:pStyle w:val="FigureCaption"/>
                              <w:rPr>
                                <w:rFonts w:ascii="Cambria Math" w:hAnsi="Cambria Math"/>
                                <w:noProof/>
                                <w:sz w:val="18"/>
                              </w:rPr>
                            </w:pPr>
                            <w:bookmarkStart w:id="89" w:name="_Ref415450095"/>
                            <w:r>
                              <w:t xml:space="preserve">Fig. </w:t>
                            </w:r>
                            <w:r>
                              <w:fldChar w:fldCharType="begin"/>
                            </w:r>
                            <w:r>
                              <w:instrText xml:space="preserve"> SEQ Fig. \* ARABIC </w:instrText>
                            </w:r>
                            <w:r>
                              <w:fldChar w:fldCharType="separate"/>
                            </w:r>
                            <w:r>
                              <w:rPr>
                                <w:noProof/>
                              </w:rPr>
                              <w:t>9</w:t>
                            </w:r>
                            <w:r>
                              <w:rPr>
                                <w:noProof/>
                              </w:rPr>
                              <w:fldChar w:fldCharType="end"/>
                            </w:r>
                            <w:bookmarkEnd w:id="89"/>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22.5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" o:allowoverlap="f" stroked="f">
                <v:textbox style="mso-fit-shape-to-text:t" inset="0,0,0,0">
                  <w:txbxContent>
                    <w:p w14:paraId="76CE730A" w14:textId="6BD1D1E0" w:rsidR="00D03613" w:rsidRDefault="00D03613"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D03613" w:rsidRPr="004D3EA5" w:rsidRDefault="00D03613" w:rsidP="00C95F6C">
                      <w:pPr>
                        <w:pStyle w:val="FigureCaption"/>
                        <w:rPr>
                          <w:rFonts w:ascii="Cambria Math" w:hAnsi="Cambria Math"/>
                          <w:noProof/>
                          <w:sz w:val="18"/>
                        </w:rPr>
                      </w:pPr>
                      <w:bookmarkStart w:id="90" w:name="_Ref415450095"/>
                      <w:r>
                        <w:t xml:space="preserve">Fig. </w:t>
                      </w:r>
                      <w:r>
                        <w:fldChar w:fldCharType="begin"/>
                      </w:r>
                      <w:r>
                        <w:instrText xml:space="preserve"> SEQ Fig. \* ARABIC </w:instrText>
                      </w:r>
                      <w:r>
                        <w:fldChar w:fldCharType="separate"/>
                      </w:r>
                      <w:r>
                        <w:rPr>
                          <w:noProof/>
                        </w:rPr>
                        <w:t>9</w:t>
                      </w:r>
                      <w:r>
                        <w:rPr>
                          <w:noProof/>
                        </w:rPr>
                        <w:fldChar w:fldCharType="end"/>
                      </w:r>
                      <w:bookmarkEnd w:id="90"/>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5A4756">
        <w:t>One implication of our work concerns the use of perceptual l</w:t>
      </w:r>
      <w:r w:rsidR="00E86D8F">
        <w:t>aws, such as Weber's and Steven</w:t>
      </w:r>
      <w:r w:rsidR="005A4756">
        <w:t>s</w:t>
      </w:r>
      <w:r w:rsidR="00E86D8F">
        <w:t>’</w:t>
      </w:r>
      <w:r w:rsidR="005A4756">
        <w:t xml:space="preserve"> Laws. While valuable, these models should of course be subject to </w:t>
      </w:r>
      <w:r w:rsidR="002C2D66">
        <w:t>skepticism</w:t>
      </w:r>
      <w:r w:rsidR="005A4756">
        <w:t xml:space="preserve">. Avoiding premature theoretical commitment is a core tenet of exploratory data analysis </w:t>
      </w:r>
      <w:r w:rsidR="005A4756">
        <w:fldChar w:fldCharType="begin" w:fldLock="1"/>
      </w:r>
      <w:r w:rsidR="0035362E">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"[17]", "plainTextFormattedCitation" : "[17]", "previouslyFormattedCitation" : "[17]" }, "properties" : { "noteIndex" : 0 }, "schema" : "https://github.com/citation-style-language/schema/raw/master/csl-citation.json" }</w:instrText>
      </w:r>
      <w:r w:rsidR="005A4756">
        <w:fldChar w:fldCharType="separate"/>
      </w:r>
      <w:r w:rsidR="002168F8" w:rsidRPr="002168F8">
        <w:rPr>
          <w:noProof/>
        </w:rPr>
        <w:t>[17]</w:t>
      </w:r>
      <w:r w:rsidR="005A4756">
        <w:fldChar w:fldCharType="end"/>
      </w:r>
      <w:r w:rsidR="005A4756">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rsidR="005A4756">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r w:rsidR="00E5325A">
        <w:t xml:space="preserve"> </w:t>
      </w:r>
      <w:r w:rsidR="001B3A0F">
        <w:t>I</w:t>
      </w:r>
      <w:r w:rsidR="00E5325A">
        <w:t xml:space="preserve">t is worth noting that Weber’s law is </w:t>
      </w:r>
      <w:r w:rsidR="001B3A0F">
        <w:t xml:space="preserve">most likely </w:t>
      </w:r>
      <w:r w:rsidR="00E5325A">
        <w:t>to break</w:t>
      </w:r>
      <w:r w:rsidR="001B3A0F">
        <w:t xml:space="preserve"> </w:t>
      </w:r>
      <w:r w:rsidR="00E5325A">
        <w:t xml:space="preserve">down </w:t>
      </w:r>
      <w:r w:rsidR="001B3A0F">
        <w:t xml:space="preserve">at </w:t>
      </w:r>
      <w:r w:rsidR="00E5325A">
        <w:t xml:space="preserve">extremes – such as </w:t>
      </w:r>
      <w:r w:rsidR="00E5325A">
        <w:rPr>
          <w:i/>
        </w:rPr>
        <w:t xml:space="preserve">r </w:t>
      </w:r>
      <w:r w:rsidR="00E5325A">
        <w:t>of .1 or .9</w:t>
      </w:r>
      <w:r w:rsidR="001B3A0F">
        <w:t>.</w:t>
      </w:r>
      <w:r w:rsidR="00E5325A">
        <w:t xml:space="preserve"> </w:t>
      </w:r>
      <w:r w:rsidR="001B3A0F">
        <w:t>It is at these extremes where the log-linear model disagrees most with the linear model; unfortunately the experiment analyzed in this paper collected data only in the range of .3 to .8. However, given the better description of the distributions of residuals, we expect a log-linear model to better describe these extreme regions if tested in future work.</w:t>
      </w:r>
    </w:p>
    <w:p w14:paraId="22966956" w14:textId="6078C11A" w:rsidR="00B55BC6" w:rsidRDefault="00B55BC6" w:rsidP="00C95F6C">
      <w:pPr>
        <w:pStyle w:val="Heading2"/>
      </w:pPr>
      <w:r>
        <w:t xml:space="preserve">Wide applicability of log </w:t>
      </w:r>
      <w:r>
        <w:br/>
        <w:t>transformation and censoring</w:t>
      </w:r>
    </w:p>
    <w:p w14:paraId="0A0CA540" w14:textId="64BA85DE" w:rsidR="000A534F" w:rsidRPr="00DB2165" w:rsidRDefault="00B55BC6" w:rsidP="006E1133">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despite the fairly approachable interpretation of them in our and others’ opinions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w:t>
      </w:r>
      <w:r w:rsidR="00DB2165">
        <w:t>In this work, we found that a log-normal distribution</w:t>
      </w:r>
      <w:r w:rsidR="00FD533C">
        <w:t xml:space="preserve"> – rather than a normal distribution –</w:t>
      </w:r>
      <w:r w:rsidR="00DB2165">
        <w:t xml:space="preserve"> better</w:t>
      </w:r>
      <w:r w:rsidR="00FD533C">
        <w:t xml:space="preserve"> </w:t>
      </w:r>
      <w:r w:rsidR="00DB2165">
        <w:t xml:space="preserve">describes just-noticeable differences </w:t>
      </w:r>
      <w:r w:rsidR="00FD533C">
        <w:t xml:space="preserve">in </w:t>
      </w:r>
      <w:r w:rsidR="00DB2165">
        <w:t>visualization</w:t>
      </w:r>
      <w:r w:rsidR="00FD533C">
        <w:t>s of correlation</w:t>
      </w:r>
      <w:r w:rsidR="00DB2165">
        <w:t xml:space="preserve"> at a given value of </w:t>
      </w:r>
      <w:r w:rsidR="00DB2165" w:rsidRPr="00E966AB">
        <w:rPr>
          <w:i/>
        </w:rPr>
        <w:t>r</w:t>
      </w:r>
      <w:r w:rsidR="00DB2165">
        <w:rPr>
          <w:i/>
        </w:rPr>
        <w:t xml:space="preserve"> </w:t>
      </w:r>
      <w:r w:rsidR="00DB2165" w:rsidRPr="00E966AB">
        <w:t>(</w:t>
      </w:r>
      <w:r w:rsidR="00DB2165">
        <w:t xml:space="preserve">yielding a </w:t>
      </w:r>
      <w:r w:rsidR="00FD533C">
        <w:t xml:space="preserve">model with lower </w:t>
      </w:r>
      <w:r w:rsidR="00DB2165">
        <w:t>AIC and less-skewed residuals).</w:t>
      </w:r>
    </w:p>
    <w:p w14:paraId="209CB3DE" w14:textId="3D257FA5" w:rsidR="00321CF1" w:rsidRDefault="00321CF1" w:rsidP="00C95F6C">
      <w:pPr>
        <w:pStyle w:val="Body"/>
      </w:pPr>
      <w:r>
        <w:t xml:space="preserve">We believe </w:t>
      </w:r>
      <w:r w:rsidR="00B55BC6">
        <w:t xml:space="preserve">that </w:t>
      </w:r>
      <w:r>
        <w:t xml:space="preserve">censored regression </w:t>
      </w:r>
      <w:r w:rsidR="006F7D37">
        <w:t>is</w:t>
      </w:r>
      <w:r w:rsidR="000A534F">
        <w:t xml:space="preserve"> broad</w:t>
      </w:r>
      <w:r w:rsidR="006F7D37">
        <w:t>ly</w:t>
      </w:r>
      <w:r w:rsidR="000A534F">
        <w:t xml:space="preserve"> </w:t>
      </w:r>
      <w:r w:rsidR="006F7D37">
        <w:t>applicab</w:t>
      </w:r>
      <w:r>
        <w:t>l</w:t>
      </w:r>
      <w:r w:rsidR="006F7D37">
        <w:t>e</w:t>
      </w:r>
      <w:r>
        <w:t xml:space="preserve"> in this space</w:t>
      </w:r>
      <w:r w:rsidR="00B55BC6">
        <w:t xml:space="preserve"> as well</w:t>
      </w:r>
      <w:r>
        <w:t xml:space="preserve">. </w:t>
      </w:r>
      <w:r w:rsidR="00FD533C">
        <w:t>C</w:t>
      </w:r>
      <w:r>
        <w:t>ensoring allowed us to account for a</w:t>
      </w:r>
      <w:r w:rsidR="00B55BC6">
        <w:t>rtifacts</w:t>
      </w:r>
      <w:r>
        <w:t xml:space="preserve"> of the experimental design, such as the chance threshold, that doubtless occur in other studies of perception. These models also provide a principled way to learn </w:t>
      </w:r>
      <w:r w:rsidRPr="00321CF1">
        <w:rPr>
          <w:i/>
        </w:rPr>
        <w:t>something</w:t>
      </w:r>
      <w:r>
        <w:t xml:space="preserve"> </w:t>
      </w:r>
      <w:r w:rsidR="004875DC">
        <w:t>–</w:t>
      </w:r>
      <w:r>
        <w:t xml:space="preserve"> but not </w:t>
      </w:r>
      <w:r w:rsidRPr="00321CF1">
        <w:rPr>
          <w:i/>
        </w:rPr>
        <w:t>too much</w:t>
      </w:r>
      <w:r>
        <w:rPr>
          <w:i/>
        </w:rPr>
        <w:t xml:space="preserve"> </w:t>
      </w:r>
      <w:r w:rsidR="004875DC">
        <w:rPr>
          <w:i/>
        </w:rPr>
        <w:t>–</w:t>
      </w:r>
      <w:r>
        <w:rPr>
          <w:i/>
        </w:rPr>
        <w:t xml:space="preserve"> </w:t>
      </w:r>
      <w:r>
        <w:t>about conditions that have large numbers of observations that cross such thresholds</w:t>
      </w:r>
      <w:r w:rsidR="00345145">
        <w:t xml:space="preserve"> (conditions that had to be excluded from Harrison </w:t>
      </w:r>
      <w:r w:rsidR="00345145" w:rsidRPr="00E966AB">
        <w:rPr>
          <w:i/>
        </w:rPr>
        <w:t>et al.</w:t>
      </w:r>
      <w:r w:rsidR="00345145">
        <w:t>)</w:t>
      </w:r>
      <w:r>
        <w:t xml:space="preserve">. We see this in the </w:t>
      </w:r>
      <w:r w:rsidR="00DA3656">
        <w:t>higher</w:t>
      </w:r>
      <w:r>
        <w:t xml:space="preserve"> uncertainty in the model’s estimates for conditions near chance </w:t>
      </w:r>
      <w:r w:rsidR="004875DC">
        <w:t>–</w:t>
      </w:r>
      <w:r>
        <w:t xml:space="preserve"> censoring accounts for this in a principled way. Had we conducted the analysis without censoring (but still included those conditions), the estimates of those parameters would have had less uncertainty associated with them</w:t>
      </w:r>
      <w:r w:rsidR="000A534F">
        <w:t>, giving false precision</w:t>
      </w:r>
      <w:r>
        <w:t>.</w:t>
      </w:r>
      <w:r w:rsidR="00B55BC6">
        <w:t xml:space="preserve"> As we saw, censoring also reduces bias in estimation for conditions with only some observations crossing the threshold.</w:t>
      </w:r>
      <w:r w:rsidR="006B791D">
        <w:t xml:space="preserve"> Finally, since the fit is identical when no observations cross the threshold, we do not sacrifice quality of fit for </w:t>
      </w:r>
      <w:r w:rsidR="006B791D">
        <w:lastRenderedPageBreak/>
        <w:t>conditions fully below the threshold, making the censored model strictly better than the uncensored one.</w:t>
      </w:r>
    </w:p>
    <w:p w14:paraId="15CDCB8F" w14:textId="5F4E4989" w:rsidR="00B55BC6" w:rsidRPr="00B55BC6" w:rsidRDefault="00B55BC6" w:rsidP="00C95F6C">
      <w:pPr>
        <w:pStyle w:val="Heading2"/>
      </w:pPr>
      <w:r>
        <w:t>Limitations</w:t>
      </w:r>
    </w:p>
    <w:p w14:paraId="340BBFB5" w14:textId="0D33D80F" w:rsidR="00E86D8F" w:rsidRDefault="005A4756" w:rsidP="006E1133">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CB1A8D">
        <w:t>4</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CB1A8D">
        <w:t>7</w:t>
      </w:r>
      <w:r w:rsidR="00321CF1">
        <w:fldChar w:fldCharType="end"/>
      </w:r>
      <w:r w:rsidR="00321CF1">
        <w:t>. By contrast, we believe that the log-linear model yields equally interpretable results to a linear model with substantially better fit, motivating its preference.</w:t>
      </w:r>
    </w:p>
    <w:p w14:paraId="73FC3E1E" w14:textId="7C72785C" w:rsidR="00B55BC6" w:rsidRDefault="00E86D8F" w:rsidP="00E86D8F">
      <w:pPr>
        <w:pStyle w:val="Body"/>
      </w:pPr>
      <w:r>
        <w:t xml:space="preserve">The censoring thresholds derived in Section </w:t>
      </w:r>
      <w:r>
        <w:fldChar w:fldCharType="begin"/>
      </w:r>
      <w:r>
        <w:instrText xml:space="preserve"> REF _Ref415409868 \r \h </w:instrText>
      </w:r>
      <w:r>
        <w:fldChar w:fldCharType="separate"/>
      </w:r>
      <w:r w:rsidR="00CB1A8D">
        <w:t>5</w:t>
      </w:r>
      <w:r>
        <w:fldChar w:fldCharType="end"/>
      </w:r>
      <w:r>
        <w:t xml:space="preserve"> required us to “fudge” the boundary in order to capture observations just below the </w:t>
      </w:r>
      <w:r w:rsidR="00024605">
        <w:t>ceilings</w:t>
      </w:r>
      <w:r>
        <w:t xml:space="preserve">. It is worth noting that it is consistent with the requirements for censoring if we censor conservatively below the </w:t>
      </w:r>
      <w:r w:rsidR="00024605">
        <w:t>ceiling</w:t>
      </w:r>
      <w:r>
        <w:t xml:space="preserve">: for example, if the threshold in </w:t>
      </w:r>
      <w:r>
        <w:fldChar w:fldCharType="begin"/>
      </w:r>
      <w:r>
        <w:instrText xml:space="preserve"> REF _Ref415264541 \h </w:instrText>
      </w:r>
      <w:r>
        <w:fldChar w:fldCharType="separate"/>
      </w:r>
      <w:r w:rsidR="00CB1A8D">
        <w:t xml:space="preserve">Fig. </w:t>
      </w:r>
      <w:r w:rsidR="00CB1A8D">
        <w:rPr>
          <w:noProof/>
        </w:rPr>
        <w:t>4</w:t>
      </w:r>
      <w:r>
        <w:fldChar w:fldCharType="end"/>
      </w:r>
      <w:r>
        <w:t xml:space="preserve"> is moved to the left</w:t>
      </w:r>
      <w:r w:rsidR="00024605">
        <w:t xml:space="preserve"> (censoring more data)</w:t>
      </w:r>
      <w:r>
        <w:t xml:space="preserve">, it retains the property that the expected proportion of observations to its right is the same as that in the underlying distribution. That said, since our thresholds were ultimately derived from an exploratory analysis of the data, </w:t>
      </w:r>
      <w:r w:rsidR="00024605">
        <w:t>complete</w:t>
      </w:r>
      <w:r>
        <w:t xml:space="preserve"> validation of </w:t>
      </w:r>
      <w:r w:rsidR="00024605">
        <w:t>those thresholds</w:t>
      </w:r>
      <w:r>
        <w:t xml:space="preserve"> can only be made by </w:t>
      </w:r>
      <w:r w:rsidR="00024605">
        <w:t xml:space="preserve">testing them against data collected </w:t>
      </w:r>
      <w:r>
        <w:t>in future studies.</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0E986ECD"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git repository with CSV data, R code, and a clear README</w:t>
      </w:r>
      <w:r w:rsidR="000A534F">
        <w:t xml:space="preserve"> </w:t>
      </w:r>
      <w:r w:rsidR="000A534F" w:rsidRPr="003145F7">
        <w:t>[</w:t>
      </w:r>
      <w:r w:rsidR="003145F7" w:rsidRPr="003145F7">
        <w:t>http://github.com/TuftsVALT/ranking-correlation</w:t>
      </w:r>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Default="00AB75C6" w:rsidP="00C95F6C">
      <w:pPr>
        <w:pStyle w:val="Body"/>
      </w:pPr>
      <w:r>
        <w:t xml:space="preserve">We also believe that the Bayesian approach </w:t>
      </w:r>
      <w:r w:rsidR="000A534F">
        <w:t xml:space="preserve">we have </w:t>
      </w:r>
      <w:r>
        <w:t xml:space="preserve">taken </w:t>
      </w:r>
      <w:r w:rsidR="000A534F">
        <w:t xml:space="preserve">has </w:t>
      </w:r>
      <w:r>
        <w:t>some attractive properties with respect to building a body of 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centered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CB1A8D">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0ECC7C5C" w14:textId="7CAE8CF5" w:rsidR="008E58F9" w:rsidRDefault="008E58F9" w:rsidP="00E966AB">
      <w:pPr>
        <w:pStyle w:val="Heading2"/>
      </w:pPr>
      <w:r>
        <w:t>Implications for design</w:t>
      </w:r>
    </w:p>
    <w:p w14:paraId="2E3329E9" w14:textId="7CFAAF18" w:rsidR="00345145" w:rsidRDefault="0035362E" w:rsidP="00E966AB">
      <w:pPr>
        <w:pStyle w:val="BodyNoIndent"/>
      </w:pPr>
      <w:r>
        <w:t xml:space="preserve">Harrison </w:t>
      </w:r>
      <w:r w:rsidRPr="00E966AB">
        <w:rPr>
          <w:i/>
        </w:rPr>
        <w:t>et al.</w:t>
      </w:r>
      <w:r>
        <w:t xml:space="preserve"> provided a total ranking of the precision of visualizations of correlation for all values of </w:t>
      </w:r>
      <w:r w:rsidRPr="00E966AB">
        <w:rPr>
          <w:i/>
        </w:rPr>
        <w:t>r</w:t>
      </w:r>
      <w:r>
        <w:rPr>
          <w:i/>
        </w:rPr>
        <w:t xml:space="preserve"> </w:t>
      </w:r>
      <w:r>
        <w:t xml:space="preserve">in (0.1, 0.3, 0.5, 0.7, 0.9) – Fig. 7 in that paper </w:t>
      </w:r>
      <w:r>
        <w:fldChar w:fldCharType="begin" w:fldLock="1"/>
      </w:r>
      <w:r w:rsidR="00562C3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5362E">
        <w:rPr>
          <w:noProof/>
        </w:rPr>
        <w:t>[1]</w:t>
      </w:r>
      <w:r>
        <w:fldChar w:fldCharType="end"/>
      </w:r>
      <w:r>
        <w:t xml:space="preserve">. This ranking implies, for example, that parallel coordinates might be a better visualization of correlation at </w:t>
      </w:r>
      <w:r w:rsidRPr="00997C71">
        <w:rPr>
          <w:i/>
        </w:rPr>
        <w:t>r</w:t>
      </w:r>
      <w:r>
        <w:rPr>
          <w:i/>
        </w:rPr>
        <w:t xml:space="preserve"> = </w:t>
      </w:r>
      <w:r w:rsidRPr="00997C71">
        <w:t>.1</w:t>
      </w:r>
      <w:r>
        <w:t>, .3,</w:t>
      </w:r>
      <w:r w:rsidRPr="00997C71">
        <w:t xml:space="preserve"> and .5 than a scatterplot</w:t>
      </w:r>
      <w:r>
        <w:t xml:space="preserve"> for negatively-correlated data</w:t>
      </w:r>
      <w:r w:rsidRPr="00997C71">
        <w:t>.</w:t>
      </w:r>
      <w:r>
        <w:t xml:space="preserve"> </w:t>
      </w:r>
      <w:r w:rsidR="008E58F9" w:rsidRPr="00997C71">
        <w:t>We</w:t>
      </w:r>
      <w:r w:rsidR="008E58F9">
        <w:t xml:space="preserve"> believe that </w:t>
      </w:r>
      <w:r>
        <w:t xml:space="preserve">these design recommendations overstate the strength of evidence. By contrast, our model finds that the performance of scatterplots and parallel coordinates are </w:t>
      </w:r>
      <w:r w:rsidR="00DA3656">
        <w:t xml:space="preserve">virtually </w:t>
      </w:r>
      <w:r>
        <w:t xml:space="preserve">indistinguishable at those values of </w:t>
      </w:r>
      <w:r w:rsidRPr="00E966AB">
        <w:rPr>
          <w:i/>
        </w:rPr>
        <w:t>r</w:t>
      </w:r>
      <w:r w:rsidR="00345145">
        <w:t xml:space="preserve"> for negatively-correlated data, and that when considering individual variance, scatterplots</w:t>
      </w:r>
      <w:r w:rsidR="00DA3656">
        <w:t xml:space="preserve"> may</w:t>
      </w:r>
      <w:r w:rsidR="00345145">
        <w:t xml:space="preserve"> even be better.</w:t>
      </w:r>
    </w:p>
    <w:p w14:paraId="55CB8B5F" w14:textId="381C1572" w:rsidR="008E58F9" w:rsidRPr="00997C71" w:rsidRDefault="00345145" w:rsidP="00997C71">
      <w:pPr>
        <w:pStyle w:val="Body"/>
      </w:pPr>
      <w:r>
        <w:lastRenderedPageBreak/>
        <w:t xml:space="preserve">We believe our </w:t>
      </w:r>
      <w:r w:rsidR="008E58F9">
        <w:t>model yields design recommendations that more faithfully reflect the strength of evidence in the data collected</w:t>
      </w:r>
      <w:r w:rsidR="0035362E">
        <w:t xml:space="preserve"> than a complete ranking </w:t>
      </w:r>
      <w:r>
        <w:t>does</w:t>
      </w:r>
      <w:r w:rsidR="008E58F9">
        <w:t xml:space="preserve">. </w:t>
      </w:r>
      <w:r>
        <w:t xml:space="preserve">The </w:t>
      </w:r>
      <w:r w:rsidR="008E58F9">
        <w:t xml:space="preserve">partial ranking of visualizations of correlations in </w:t>
      </w:r>
      <w:r w:rsidR="008E58F9">
        <w:fldChar w:fldCharType="begin"/>
      </w:r>
      <w:r w:rsidR="008E58F9">
        <w:instrText xml:space="preserve"> REF _Ref415447337 \h </w:instrText>
      </w:r>
      <w:r w:rsidR="008E58F9">
        <w:fldChar w:fldCharType="separate"/>
      </w:r>
      <w:r w:rsidR="00CB1A8D">
        <w:t xml:space="preserve">Fig. </w:t>
      </w:r>
      <w:r w:rsidR="00CB1A8D">
        <w:rPr>
          <w:noProof/>
        </w:rPr>
        <w:t>8</w:t>
      </w:r>
      <w:r w:rsidR="008E58F9">
        <w:fldChar w:fldCharType="end"/>
      </w:r>
      <w:r w:rsidR="008E58F9">
        <w:t>.2</w:t>
      </w:r>
      <w:r w:rsidR="00DA3656">
        <w:t>-3</w:t>
      </w:r>
      <w:r w:rsidR="008E58F9">
        <w:t xml:space="preserve"> communicates the practical differences between visualizations of correlation </w:t>
      </w:r>
      <w:r>
        <w:t xml:space="preserve">to designers </w:t>
      </w:r>
      <w:r w:rsidR="008E58F9">
        <w:t xml:space="preserve">without overstating small differences. Finally, given the unique advantages of scatterplots – low variance between individuals, high precision on both positively- and negatively- correlated data – we can </w:t>
      </w:r>
      <w:r w:rsidR="0035362E">
        <w:t xml:space="preserve">give a </w:t>
      </w:r>
      <w:r w:rsidR="008E58F9">
        <w:t>clear recommendation for designers</w:t>
      </w:r>
      <w:r w:rsidR="0035362E">
        <w:t xml:space="preserve"> in the vast majority of circumstances: use scatterplots to visualize bivariate correlation, regardless of the value of </w:t>
      </w:r>
      <w:r w:rsidR="0035362E" w:rsidRPr="00E966AB">
        <w:rPr>
          <w:i/>
        </w:rPr>
        <w:t>r</w:t>
      </w:r>
      <w:r w:rsidR="0035362E">
        <w:t>.</w:t>
      </w:r>
    </w:p>
    <w:p w14:paraId="61364013" w14:textId="77777777" w:rsidR="00EB3DDB" w:rsidRDefault="00A34301" w:rsidP="003E556D">
      <w:pPr>
        <w:pStyle w:val="Heading1"/>
      </w:pPr>
      <w:r w:rsidRPr="00AF146E">
        <w:t>Conclusion</w:t>
      </w:r>
    </w:p>
    <w:p w14:paraId="1441291F" w14:textId="7159662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w:t>
      </w:r>
      <w:r w:rsidR="006F7D37">
        <w:t xml:space="preserve"> of estimation of correlation. We present</w:t>
      </w:r>
      <w:r>
        <w:t xml:space="preserve">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w:t>
      </w:r>
      <w:r w:rsidR="006F7D37">
        <w:t>we</w:t>
      </w:r>
      <w:r>
        <w:t xml:space="preserve">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w:t>
      </w:r>
      <w:r w:rsidR="004458B9">
        <w:t xml:space="preserve">bivariate </w:t>
      </w:r>
      <w:r w:rsidR="00ED53B9">
        <w:t>correlation.</w:t>
      </w:r>
    </w:p>
    <w:p w14:paraId="79450A1E" w14:textId="77777777" w:rsidR="00BF4F16" w:rsidRPr="00AF146E" w:rsidRDefault="00BF4F16" w:rsidP="00997C71">
      <w:pPr>
        <w:pStyle w:val="AcknowledgementTitle"/>
      </w:pPr>
      <w:r w:rsidRPr="00AF146E">
        <w:t>Acknowledgments</w:t>
      </w:r>
    </w:p>
    <w:p w14:paraId="3751F9AB" w14:textId="6F912538"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ins w:id="91" w:author="Matthew Kay" w:date="2015-07-29T23:06:00Z">
        <w:r w:rsidR="00CB1A8D">
          <w:t xml:space="preserve"> We also thank the reviewers for their constructive comments in improving this paper.</w:t>
        </w:r>
      </w:ins>
    </w:p>
    <w:p w14:paraId="299C1955" w14:textId="77777777" w:rsidR="00BF4F16" w:rsidRPr="00AF146E" w:rsidRDefault="00BF4F16" w:rsidP="00997C71">
      <w:pPr>
        <w:pStyle w:val="ReferenceTitle"/>
      </w:pPr>
      <w:r w:rsidRPr="00AF146E">
        <w:t>References</w:t>
      </w:r>
    </w:p>
    <w:bookmarkStart w:id="92" w:name="_Ref6979508"/>
    <w:p w14:paraId="2193D491" w14:textId="0570D03E" w:rsidR="00C63C77" w:rsidRPr="00C63C77" w:rsidRDefault="00CA5B68" w:rsidP="00E966AB">
      <w:pPr>
        <w:pStyle w:val="Referencenonumbers"/>
        <w:divId w:val="2139060492"/>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C63C77" w:rsidRPr="00C63C77">
        <w:t>[1]</w:t>
      </w:r>
      <w:r w:rsidR="00C63C77" w:rsidRPr="00C63C77">
        <w:tab/>
        <w:t xml:space="preserve">L. Harrison, F. Yang, S. Franconeri, and R. Chang, “Ranking Visualizations of Correlation Using Weber’s Law,” </w:t>
      </w:r>
      <w:r w:rsidR="00C63C77" w:rsidRPr="00C63C77">
        <w:rPr>
          <w:i/>
          <w:iCs/>
        </w:rPr>
        <w:t>IEEE Trans. Vis. Comput. Graph.</w:t>
      </w:r>
      <w:r w:rsidR="00C63C77" w:rsidRPr="00C63C77">
        <w:t>, vol. 20, no. 12, pp. 1943–1952, 2014.</w:t>
      </w:r>
    </w:p>
    <w:p w14:paraId="3F4E7EF7" w14:textId="77777777" w:rsidR="00C63C77" w:rsidRPr="00C63C77" w:rsidRDefault="00C63C77" w:rsidP="00E966AB">
      <w:pPr>
        <w:pStyle w:val="Referencenonumbers"/>
        <w:divId w:val="2139060492"/>
      </w:pPr>
      <w:r w:rsidRPr="00C63C77">
        <w:t>[2]</w:t>
      </w:r>
      <w:r w:rsidRPr="00C63C77">
        <w:tab/>
        <w:t xml:space="preserve">W. S. Cleveland, C. S. Harris, and R. McGill, “Judgments of circle sizes on statistical maps,” </w:t>
      </w:r>
      <w:r w:rsidRPr="00C63C77">
        <w:rPr>
          <w:i/>
          <w:iCs/>
        </w:rPr>
        <w:t>J. Am. Stat. Assoc.</w:t>
      </w:r>
      <w:r w:rsidRPr="00C63C77">
        <w:t>, vol. 77, no. 379, pp. 541–547, 1982.</w:t>
      </w:r>
    </w:p>
    <w:p w14:paraId="41699DBA" w14:textId="77777777" w:rsidR="00C63C77" w:rsidRPr="00C63C77" w:rsidRDefault="00C63C77" w:rsidP="00E966AB">
      <w:pPr>
        <w:pStyle w:val="Referencenonumbers"/>
        <w:divId w:val="2139060492"/>
      </w:pPr>
      <w:r w:rsidRPr="00C63C77">
        <w:t>[3]</w:t>
      </w:r>
      <w:r w:rsidRPr="00C63C77">
        <w:tab/>
        <w:t xml:space="preserve">R. A. Rensink and G. Baldridge, “The perception of correlation in scatterplots,” </w:t>
      </w:r>
      <w:r w:rsidRPr="00C63C77">
        <w:rPr>
          <w:i/>
          <w:iCs/>
        </w:rPr>
        <w:t>Comput. Graph. Forum</w:t>
      </w:r>
      <w:r w:rsidRPr="00C63C77">
        <w:t>, vol. 29, no. 3, pp. 1203–1210, 2010.</w:t>
      </w:r>
    </w:p>
    <w:p w14:paraId="0BD4B3CD" w14:textId="77777777" w:rsidR="00C63C77" w:rsidRPr="00C63C77" w:rsidRDefault="00C63C77" w:rsidP="00E966AB">
      <w:pPr>
        <w:pStyle w:val="Referencenonumbers"/>
        <w:divId w:val="2139060492"/>
      </w:pPr>
      <w:r w:rsidRPr="00C63C77">
        <w:t>[4]</w:t>
      </w:r>
      <w:r w:rsidRPr="00C63C77">
        <w:tab/>
        <w:t xml:space="preserve">S. S. Stevens, “On the psychophysical law,” </w:t>
      </w:r>
      <w:r w:rsidRPr="00C63C77">
        <w:rPr>
          <w:i/>
          <w:iCs/>
        </w:rPr>
        <w:t>Psychol. Rev.</w:t>
      </w:r>
      <w:r w:rsidRPr="00C63C77">
        <w:t>, vol. 64, no. 3, pp. 153–181, 1957.</w:t>
      </w:r>
    </w:p>
    <w:p w14:paraId="7A028108" w14:textId="77777777" w:rsidR="00C63C77" w:rsidRPr="00C63C77" w:rsidRDefault="00C63C77" w:rsidP="00E966AB">
      <w:pPr>
        <w:pStyle w:val="Referencenonumbers"/>
        <w:divId w:val="2139060492"/>
      </w:pPr>
      <w:r w:rsidRPr="00C63C77">
        <w:t>[5]</w:t>
      </w:r>
      <w:r w:rsidRPr="00C63C77">
        <w:tab/>
        <w:t xml:space="preserve">D. M. Greem and R. Duncan Luce, “Variability of magnitude estimates: A timing theory analysis,” </w:t>
      </w:r>
      <w:r w:rsidRPr="00C63C77">
        <w:rPr>
          <w:i/>
          <w:iCs/>
        </w:rPr>
        <w:t>Percept. Psychophys.</w:t>
      </w:r>
      <w:r w:rsidRPr="00C63C77">
        <w:t>, vol. 15, no. 2, pp. 291–300, 1974.</w:t>
      </w:r>
    </w:p>
    <w:p w14:paraId="4D1D0DA3" w14:textId="77777777" w:rsidR="00C63C77" w:rsidRPr="00C63C77" w:rsidRDefault="00C63C77" w:rsidP="00E966AB">
      <w:pPr>
        <w:pStyle w:val="Referencenonumbers"/>
        <w:divId w:val="2139060492"/>
      </w:pPr>
      <w:r w:rsidRPr="00C63C77">
        <w:t>[6]</w:t>
      </w:r>
      <w:r w:rsidRPr="00C63C77">
        <w:tab/>
        <w:t xml:space="preserve">T. Hastie, R. Tibshirani, and J. Friedman, </w:t>
      </w:r>
      <w:r w:rsidRPr="00C63C77">
        <w:rPr>
          <w:i/>
          <w:iCs/>
        </w:rPr>
        <w:t>The elements of statistical learning: data mining, inference and prediction</w:t>
      </w:r>
      <w:r w:rsidRPr="00C63C77">
        <w:t>, Second Edi. Springer, 2009.</w:t>
      </w:r>
    </w:p>
    <w:p w14:paraId="6EA0F842" w14:textId="77777777" w:rsidR="00C63C77" w:rsidRPr="00C63C77" w:rsidRDefault="00C63C77" w:rsidP="00E966AB">
      <w:pPr>
        <w:pStyle w:val="Referencenonumbers"/>
        <w:divId w:val="2139060492"/>
      </w:pPr>
      <w:r w:rsidRPr="00C63C77">
        <w:t>[7]</w:t>
      </w:r>
      <w:r w:rsidRPr="00C63C77">
        <w:tab/>
        <w:t xml:space="preserve">E. Limpert, W. a. Stahel, and M. Abbt, “Log-normal Distributions across the Sciences: Keys and Clues,” </w:t>
      </w:r>
      <w:r w:rsidRPr="00C63C77">
        <w:rPr>
          <w:i/>
          <w:iCs/>
        </w:rPr>
        <w:t>Bioscience</w:t>
      </w:r>
      <w:r w:rsidRPr="00C63C77">
        <w:t>, vol. 51, no. 5, p. 341, 2001.</w:t>
      </w:r>
    </w:p>
    <w:p w14:paraId="3060F835" w14:textId="77777777" w:rsidR="00C63C77" w:rsidRPr="00C63C77" w:rsidRDefault="00C63C77" w:rsidP="00E966AB">
      <w:pPr>
        <w:pStyle w:val="Referencenonumbers"/>
        <w:divId w:val="2139060492"/>
      </w:pPr>
      <w:r w:rsidRPr="00C63C77">
        <w:t>[8]</w:t>
      </w:r>
      <w:r w:rsidRPr="00C63C77">
        <w:tab/>
        <w:t xml:space="preserve">G. E. P. Box and D. R. Cox, “An analysis of transformations,” </w:t>
      </w:r>
      <w:r w:rsidRPr="00C63C77">
        <w:rPr>
          <w:i/>
          <w:iCs/>
        </w:rPr>
        <w:t>J. R. Stat. Soc. Ser. B</w:t>
      </w:r>
      <w:r w:rsidRPr="00C63C77">
        <w:t>, vol. 26, no. 2, pp. 211–252, 1964.</w:t>
      </w:r>
    </w:p>
    <w:p w14:paraId="131EE964" w14:textId="77777777" w:rsidR="00C63C77" w:rsidRPr="00C63C77" w:rsidRDefault="00C63C77" w:rsidP="00E966AB">
      <w:pPr>
        <w:pStyle w:val="Referencenonumbers"/>
        <w:divId w:val="2139060492"/>
      </w:pPr>
      <w:r w:rsidRPr="00C63C77">
        <w:t>[9]</w:t>
      </w:r>
      <w:r w:rsidRPr="00C63C77">
        <w:tab/>
        <w:t xml:space="preserve">T. James, “Estimation of Relationships for Limited Dependent Variables,” </w:t>
      </w:r>
      <w:r w:rsidRPr="00C63C77">
        <w:rPr>
          <w:i/>
          <w:iCs/>
        </w:rPr>
        <w:t>Econometrica</w:t>
      </w:r>
      <w:r w:rsidRPr="00C63C77">
        <w:t>, vol. 26, no. 1, pp. 24–36, 1958.</w:t>
      </w:r>
    </w:p>
    <w:p w14:paraId="23EC5687" w14:textId="77777777" w:rsidR="00C63C77" w:rsidRPr="00C63C77" w:rsidRDefault="00C63C77" w:rsidP="00E966AB">
      <w:pPr>
        <w:pStyle w:val="Referencenonumbers"/>
        <w:divId w:val="2139060492"/>
      </w:pPr>
      <w:r w:rsidRPr="00C63C77">
        <w:t>[10]</w:t>
      </w:r>
      <w:r w:rsidRPr="00C63C77">
        <w:tab/>
        <w:t xml:space="preserve">T. Amemiya, “Tobit models: A survey,” </w:t>
      </w:r>
      <w:r w:rsidRPr="00C63C77">
        <w:rPr>
          <w:i/>
          <w:iCs/>
        </w:rPr>
        <w:t>J. Econom.</w:t>
      </w:r>
      <w:r w:rsidRPr="00C63C77">
        <w:t>, vol. 24, pp. 3–61, 1984.</w:t>
      </w:r>
    </w:p>
    <w:p w14:paraId="3CC05189" w14:textId="77777777" w:rsidR="00C63C77" w:rsidRPr="00C63C77" w:rsidRDefault="00C63C77" w:rsidP="00E966AB">
      <w:pPr>
        <w:pStyle w:val="Referencenonumbers"/>
        <w:divId w:val="2139060492"/>
      </w:pPr>
      <w:r w:rsidRPr="00C63C77">
        <w:t>[11]</w:t>
      </w:r>
      <w:r w:rsidRPr="00C63C77">
        <w:tab/>
        <w:t xml:space="preserve">J. K. Kruschke, “Bayesian data analysis,” </w:t>
      </w:r>
      <w:r w:rsidRPr="00C63C77">
        <w:rPr>
          <w:i/>
          <w:iCs/>
        </w:rPr>
        <w:t>Wiley Interdiscip. Rev. Cogn. Sci.</w:t>
      </w:r>
      <w:r w:rsidRPr="00C63C77">
        <w:t>, vol. 1, no. 5, pp. 658–676, Apr. 2010.</w:t>
      </w:r>
    </w:p>
    <w:p w14:paraId="3904BC1A" w14:textId="77777777" w:rsidR="00C63C77" w:rsidRPr="00C63C77" w:rsidRDefault="00C63C77" w:rsidP="00E966AB">
      <w:pPr>
        <w:pStyle w:val="Referencenonumbers"/>
        <w:divId w:val="2139060492"/>
      </w:pPr>
      <w:r w:rsidRPr="00C63C77">
        <w:t>[12]</w:t>
      </w:r>
      <w:r w:rsidRPr="00C63C77">
        <w:tab/>
        <w:t xml:space="preserve">J. K. Kruschke, </w:t>
      </w:r>
      <w:r w:rsidRPr="00C63C77">
        <w:rPr>
          <w:i/>
          <w:iCs/>
        </w:rPr>
        <w:t>Doing Bayesian Data Analysis</w:t>
      </w:r>
      <w:r w:rsidRPr="00C63C77">
        <w:t>. Elsevier Inc., 2011.</w:t>
      </w:r>
    </w:p>
    <w:p w14:paraId="05B1084B" w14:textId="77777777" w:rsidR="00C63C77" w:rsidRPr="00C63C77" w:rsidRDefault="00C63C77" w:rsidP="00E966AB">
      <w:pPr>
        <w:pStyle w:val="Referencenonumbers"/>
        <w:divId w:val="2139060492"/>
      </w:pPr>
      <w:r w:rsidRPr="00C63C77">
        <w:t>[13]</w:t>
      </w:r>
      <w:r w:rsidRPr="00C63C77">
        <w:tab/>
        <w:t>D. Bates, M. Maechler, B. Bolker, and S. Walker, “lme4: Linear mixed-effects models using Eigen and S4, R package version 1.1-7.” 2014.</w:t>
      </w:r>
    </w:p>
    <w:p w14:paraId="7397C65D" w14:textId="77777777" w:rsidR="00C63C77" w:rsidRPr="00C63C77" w:rsidRDefault="00C63C77" w:rsidP="00E966AB">
      <w:pPr>
        <w:pStyle w:val="Referencenonumbers"/>
        <w:divId w:val="2139060492"/>
      </w:pPr>
      <w:r w:rsidRPr="00C63C77">
        <w:t>[14]</w:t>
      </w:r>
      <w:r w:rsidRPr="00C63C77">
        <w:tab/>
        <w:t xml:space="preserve">D. J. Barr, R. Levy, C. Scheepers, and H. J. Tily, “Random effects structure for confirmatory hypothesis testing: Keep it maximal,” </w:t>
      </w:r>
      <w:r w:rsidRPr="00C63C77">
        <w:rPr>
          <w:i/>
          <w:iCs/>
        </w:rPr>
        <w:t>J. Mem. Lang.</w:t>
      </w:r>
      <w:r w:rsidRPr="00C63C77">
        <w:t>, vol. 68, no. 3, pp. 255–278, 2013.</w:t>
      </w:r>
    </w:p>
    <w:p w14:paraId="20A1C291" w14:textId="77777777" w:rsidR="00C63C77" w:rsidRPr="00C63C77" w:rsidRDefault="00C63C77" w:rsidP="00E966AB">
      <w:pPr>
        <w:pStyle w:val="Referencenonumbers"/>
        <w:divId w:val="2139060492"/>
      </w:pPr>
      <w:r w:rsidRPr="00C63C77">
        <w:t>[15]</w:t>
      </w:r>
      <w:r w:rsidRPr="00C63C77">
        <w:tab/>
        <w:t xml:space="preserve">S. H. . Hurlbert, “Pseudoreplication and the Design of Ecological Field Experiments,” </w:t>
      </w:r>
      <w:r w:rsidRPr="00C63C77">
        <w:rPr>
          <w:i/>
          <w:iCs/>
        </w:rPr>
        <w:t>Ecol. Monogr.</w:t>
      </w:r>
      <w:r w:rsidRPr="00C63C77">
        <w:t>, vol. 54, no. 2, pp. 187–211, 1984.</w:t>
      </w:r>
    </w:p>
    <w:p w14:paraId="78B1F3FD" w14:textId="77777777" w:rsidR="00C63C77" w:rsidRPr="00C63C77" w:rsidRDefault="00C63C77" w:rsidP="00E966AB">
      <w:pPr>
        <w:pStyle w:val="Referencenonumbers"/>
        <w:divId w:val="2139060492"/>
      </w:pPr>
      <w:r w:rsidRPr="00C63C77">
        <w:lastRenderedPageBreak/>
        <w:t>[16]</w:t>
      </w:r>
      <w:r w:rsidRPr="00C63C77">
        <w:tab/>
        <w:t xml:space="preserve">M. Plummer, “JAGS: A Program for Analysis of Bayesian Graphical Models Using Gibbs Sampling,” </w:t>
      </w:r>
      <w:r w:rsidRPr="00C63C77">
        <w:rPr>
          <w:i/>
          <w:iCs/>
        </w:rPr>
        <w:t>Proc. 3rd Int. Work. Distrib. Stat. Comput. (DSC 2003)</w:t>
      </w:r>
      <w:r w:rsidRPr="00C63C77">
        <w:t>, 2003.</w:t>
      </w:r>
    </w:p>
    <w:p w14:paraId="5DEA1D68" w14:textId="77777777" w:rsidR="00C63C77" w:rsidRPr="00C63C77" w:rsidRDefault="00C63C77" w:rsidP="00E966AB">
      <w:pPr>
        <w:pStyle w:val="Referencenonumbers"/>
        <w:divId w:val="2139060492"/>
      </w:pPr>
      <w:r w:rsidRPr="00C63C77">
        <w:t>[17]</w:t>
      </w:r>
      <w:r w:rsidRPr="00C63C77">
        <w:tab/>
        <w:t xml:space="preserve">J. W. Tukey, </w:t>
      </w:r>
      <w:r w:rsidRPr="00C63C77">
        <w:rPr>
          <w:i/>
          <w:iCs/>
        </w:rPr>
        <w:t>Exploratory Data Analysis</w:t>
      </w:r>
      <w:r w:rsidRPr="00C63C77">
        <w:t>. Addison-Wesley, 1977.</w:t>
      </w:r>
    </w:p>
    <w:p w14:paraId="7976F937" w14:textId="77777777" w:rsidR="00C63C77" w:rsidRPr="00C63C77" w:rsidRDefault="00C63C77" w:rsidP="00E966AB">
      <w:pPr>
        <w:pStyle w:val="Referencenonumbers"/>
        <w:divId w:val="2139060492"/>
      </w:pPr>
      <w:r w:rsidRPr="00C63C77">
        <w:t>[18]</w:t>
      </w:r>
      <w:r w:rsidRPr="00C63C77">
        <w:tab/>
        <w:t xml:space="preserve">R. A. Rigby and D. M. Stasinopoulos, “Generalized additive models for location, scale, and shape,” </w:t>
      </w:r>
      <w:r w:rsidRPr="00C63C77">
        <w:rPr>
          <w:i/>
          <w:iCs/>
        </w:rPr>
        <w:t>Appl. Stat.</w:t>
      </w:r>
      <w:r w:rsidRPr="00C63C77">
        <w:t>, vol. 54, no. 3, pp. 507–554, 2005.</w:t>
      </w:r>
    </w:p>
    <w:p w14:paraId="6443BC66" w14:textId="77777777" w:rsidR="00C63C77" w:rsidRPr="00C63C77" w:rsidRDefault="00C63C77" w:rsidP="00E966AB">
      <w:pPr>
        <w:pStyle w:val="Referencenonumbers"/>
        <w:divId w:val="2139060492"/>
      </w:pPr>
      <w:r w:rsidRPr="00C63C77">
        <w:t>[19]</w:t>
      </w:r>
      <w:r w:rsidRPr="00C63C77">
        <w:tab/>
        <w:t xml:space="preserve">M. Stone, “An Asymptotic Equivalence of Choice of Model by Cross-Validation and Akaike’s Criterion,” </w:t>
      </w:r>
      <w:r w:rsidRPr="00C63C77">
        <w:rPr>
          <w:i/>
          <w:iCs/>
        </w:rPr>
        <w:t>J. R. Stat. Soc. Ser. B</w:t>
      </w:r>
      <w:r w:rsidRPr="00C63C77">
        <w:t>, vol. 39, no. 1, pp. 44–47, 1977.</w:t>
      </w:r>
    </w:p>
    <w:p w14:paraId="159F73FE" w14:textId="77777777" w:rsidR="00C63C77" w:rsidRPr="00C63C77" w:rsidRDefault="00C63C77" w:rsidP="00E966AB">
      <w:pPr>
        <w:pStyle w:val="Referencenonumbers"/>
        <w:divId w:val="2139060492"/>
      </w:pPr>
      <w:r w:rsidRPr="00C63C77">
        <w:t>[20]</w:t>
      </w:r>
      <w:r w:rsidRPr="00C63C77">
        <w:tab/>
        <w:t xml:space="preserve">A. E. Raftery and S. M. Lewis, “Comment: One Long Run with Diagnostics: Implementation Strategies for Markov Chain Monte Carlo,” </w:t>
      </w:r>
      <w:r w:rsidRPr="00C63C77">
        <w:rPr>
          <w:i/>
          <w:iCs/>
        </w:rPr>
        <w:t>Stat. Sci.</w:t>
      </w:r>
      <w:r w:rsidRPr="00C63C77">
        <w:t>, vol. 7, no. 4, pp. 493–497, 1992.</w:t>
      </w:r>
    </w:p>
    <w:p w14:paraId="21319012" w14:textId="77777777" w:rsidR="00C63C77" w:rsidRPr="00C63C77" w:rsidRDefault="00C63C77" w:rsidP="00E966AB">
      <w:pPr>
        <w:pStyle w:val="Referencenonumbers"/>
        <w:divId w:val="2139060492"/>
      </w:pPr>
      <w:r w:rsidRPr="00C63C77">
        <w:t>[21]</w:t>
      </w:r>
      <w:r w:rsidRPr="00C63C77">
        <w:tab/>
        <w:t xml:space="preserve">A. Gelman and D. B. Rubin, “lnference from Iterative Simulation Using Multiple Sequences,” </w:t>
      </w:r>
      <w:r w:rsidRPr="00C63C77">
        <w:rPr>
          <w:i/>
          <w:iCs/>
        </w:rPr>
        <w:t>Stat. Sci.</w:t>
      </w:r>
      <w:r w:rsidRPr="00C63C77">
        <w:t xml:space="preserve">, vol. 7, no. 4, pp. 457–472, 1992. </w:t>
      </w:r>
    </w:p>
    <w:p w14:paraId="4F04B74D" w14:textId="2E8D3EF4" w:rsidR="00BF4F16" w:rsidRPr="0068288C" w:rsidRDefault="00CA5B68">
      <w:pPr>
        <w:pStyle w:val="Referencenonumbers"/>
      </w:pPr>
      <w:r w:rsidRPr="00AF146E">
        <w:fldChar w:fldCharType="end"/>
      </w:r>
      <w:bookmarkEnd w:id="92"/>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3C0005" w14:textId="77777777" w:rsidR="007D0D4D" w:rsidRDefault="007D0D4D" w:rsidP="00C95F6C">
      <w:r>
        <w:separator/>
      </w:r>
    </w:p>
  </w:endnote>
  <w:endnote w:type="continuationSeparator" w:id="0">
    <w:p w14:paraId="42BAECCB" w14:textId="77777777" w:rsidR="007D0D4D" w:rsidRDefault="007D0D4D"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D03613" w:rsidRDefault="00D03613"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E553C5" w14:textId="77777777" w:rsidR="007D0D4D" w:rsidRDefault="007D0D4D" w:rsidP="00C95F6C">
      <w:r>
        <w:separator/>
      </w:r>
    </w:p>
  </w:footnote>
  <w:footnote w:type="continuationSeparator" w:id="0">
    <w:p w14:paraId="1CA2FB7A" w14:textId="77777777" w:rsidR="007D0D4D" w:rsidRDefault="007D0D4D" w:rsidP="00C95F6C">
      <w:r>
        <w:continuationSeparator/>
      </w:r>
    </w:p>
  </w:footnote>
  <w:footnote w:id="1">
    <w:p w14:paraId="5837AB95" w14:textId="3EF06A7C" w:rsidR="00D03613" w:rsidRDefault="00D03613" w:rsidP="006E1133">
      <w:pPr>
        <w:pStyle w:val="FOOTNOTE0"/>
      </w:pPr>
      <w:r>
        <w:rPr>
          <w:rStyle w:val="FootnoteReference"/>
        </w:rPr>
        <w:footnoteRef/>
      </w:r>
      <w:r>
        <w:t xml:space="preserve"> This and all other non-Bayesian models in this paper were fit using the </w:t>
      </w:r>
      <w:r w:rsidRPr="002B062E">
        <w:rPr>
          <w:rFonts w:ascii="Courier New" w:hAnsi="Courier New" w:cs="Courier New"/>
          <w:sz w:val="14"/>
        </w:rPr>
        <w:t>gamlss</w:t>
      </w:r>
      <w:r w:rsidRPr="002B062E">
        <w:rPr>
          <w:sz w:val="14"/>
        </w:rPr>
        <w:t xml:space="preserve"> </w:t>
      </w:r>
      <w:r>
        <w:t xml:space="preserve">procedure in R </w:t>
      </w:r>
      <w:r>
        <w:fldChar w:fldCharType="begin" w:fldLock="1"/>
      </w:r>
      <w:r>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"[18]", "plainTextFormattedCitation" : "[18]", "previouslyFormattedCitation" : "[18]" }, "properties" : { "noteIndex" : 0 }, "schema" : "https://github.com/citation-style-language/schema/raw/master/csl-citation.json" }</w:instrText>
      </w:r>
      <w:r>
        <w:fldChar w:fldCharType="separate"/>
      </w:r>
      <w:r w:rsidRPr="002168F8">
        <w:rPr>
          <w:noProof/>
        </w:rPr>
        <w:t>[18]</w:t>
      </w:r>
      <w:r>
        <w:fldChar w:fldCharType="end"/>
      </w:r>
      <w:r>
        <w:t>.</w:t>
      </w:r>
    </w:p>
  </w:footnote>
  <w:footnote w:id="2">
    <w:p w14:paraId="0394AD16" w14:textId="3A4CC3D3" w:rsidR="00D03613" w:rsidRPr="004B5468" w:rsidRDefault="00D03613" w:rsidP="006E1133">
      <w:pPr>
        <w:pStyle w:val="FOOTNOTE0"/>
      </w:pPr>
      <w:r>
        <w:rPr>
          <w:rStyle w:val="FootnoteReference"/>
        </w:rPr>
        <w:footnoteRef/>
      </w:r>
      <w:r>
        <w:t xml:space="preserve"> Model comparison by the Akaike Information C</w:t>
      </w:r>
      <w:r w:rsidRPr="0075669D">
        <w:t>riterion</w:t>
      </w:r>
      <w:r>
        <w:t xml:space="preserve">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"[19]", "plainTextFormattedCitation" : "[19]", "previouslyFormattedCitation" : "[19]" }, "properties" : { "noteIndex" : 0 }, "schema" : "https://github.com/citation-style-language/schema/raw/master/csl-citation.json" }</w:instrText>
      </w:r>
      <w:r w:rsidRPr="00DA164E">
        <w:fldChar w:fldCharType="separate"/>
      </w:r>
      <w:r w:rsidRPr="00916FA9">
        <w:rPr>
          <w:noProof/>
        </w:rPr>
        <w:t>[19]</w:t>
      </w:r>
      <w:r w:rsidRPr="00DA164E">
        <w:fldChar w:fldCharType="end"/>
      </w:r>
      <w:r>
        <w:t>. The log-linear model was fit using a log-normal error distribution (rather than the equivalent log transformation of responses with a normal error distribution shown here) so that its AIC can be compared to the linear model.</w:t>
      </w:r>
    </w:p>
  </w:footnote>
  <w:footnote w:id="3">
    <w:p w14:paraId="5EA07212" w14:textId="7B313793" w:rsidR="00D03613" w:rsidRPr="002168F8" w:rsidRDefault="00D03613" w:rsidP="00E966AB">
      <w:pPr>
        <w:pStyle w:val="FOOTNOTE0"/>
      </w:pPr>
      <w:r>
        <w:rPr>
          <w:rStyle w:val="FootnoteReference"/>
        </w:rPr>
        <w:footnoteRef/>
      </w:r>
      <w:r>
        <w:t xml:space="preserve"> An alternative to the log-linear model might be a linear model with variance proportional to </w:t>
      </w:r>
      <w:r w:rsidRPr="003C3C47">
        <w:rPr>
          <w:i/>
        </w:rPr>
        <w:t>r</w:t>
      </w:r>
      <w:r>
        <w:t xml:space="preserve">. This addresses non-constant variance but does not address skewed residuals. Such a model has AIC </w:t>
      </w:r>
      <w:r w:rsidRPr="002168F8">
        <w:t xml:space="preserve">of </w:t>
      </w:r>
      <m:oMath>
        <m:r>
          <m:rPr>
            <m:sty m:val="p"/>
          </m:rPr>
          <w:rPr>
            <w:rFonts w:ascii="Cambria Math" w:hAnsi="Cambria Math"/>
          </w:rPr>
          <m:t>-10668</m:t>
        </m:r>
      </m:oMath>
      <w:r>
        <w:t xml:space="preserve">, skewness of </w:t>
      </w:r>
      <m:oMath>
        <m:r>
          <w:rPr>
            <w:rFonts w:ascii="Cambria Math" w:hAnsi="Cambria Math"/>
          </w:rPr>
          <m:t>0.95</m:t>
        </m:r>
      </m:oMath>
      <w:r>
        <w:t xml:space="preserve">, and excess kurtosis of </w:t>
      </w:r>
      <m:oMath>
        <m:r>
          <w:rPr>
            <w:rFonts w:ascii="Cambria Math" w:hAnsi="Cambria Math"/>
          </w:rPr>
          <m:t>1.36</m:t>
        </m:r>
      </m:oMath>
      <w:r>
        <w:t xml:space="preserve"> (i.e. it exhibits worse fit and less-normal residuals compared to the log-linear model). It also does not gain the advantage of the log transform in restricting predicted JNDs to be positive.</w:t>
      </w:r>
    </w:p>
  </w:footnote>
  <w:footnote w:id="4">
    <w:p w14:paraId="061059E9" w14:textId="118B3EBF" w:rsidR="00D03613" w:rsidRDefault="00D03613"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uncensored log-linear model.</w:t>
      </w:r>
    </w:p>
  </w:footnote>
  <w:footnote w:id="5">
    <w:p w14:paraId="751E400A" w14:textId="77777777" w:rsidR="00D03613" w:rsidRDefault="00D03613"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6">
    <w:p w14:paraId="056BF74E" w14:textId="07F26BE7" w:rsidR="00D03613" w:rsidRDefault="00D03613" w:rsidP="006E1133">
      <w:pPr>
        <w:pStyle w:val="FOOTNOTE0"/>
      </w:pPr>
      <w:r>
        <w:rPr>
          <w:rStyle w:val="FootnoteReference"/>
        </w:rPr>
        <w:footnoteRef/>
      </w:r>
      <w:r>
        <w:t xml:space="preserve"> Several models with varying slopes and intercepts failed to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CE5999E" w14:textId="6720A6CB" w:rsidR="00D03613" w:rsidRDefault="00D03613" w:rsidP="005C6138">
      <w:pPr>
        <w:pStyle w:val="FOOTNOTE0"/>
      </w:pPr>
      <w:r>
        <w:rPr>
          <w:rStyle w:val="FootnoteReference"/>
        </w:rPr>
        <w:footnoteRef/>
      </w:r>
      <w:r>
        <w:t xml:space="preserve"> The</w:t>
      </w:r>
      <w:ins w:id="79" w:author="Matthew Kay" w:date="2015-07-29T23:55:00Z">
        <w:r w:rsidR="007978A6">
          <w:t xml:space="preserve"> </w:t>
        </w:r>
      </w:ins>
      <w:del w:id="80" w:author="Matthew Kay" w:date="2015-07-29T23:55:00Z">
        <w:r w:rsidDel="007978A6">
          <w:delText xml:space="preserve"> </w:delText>
        </w:r>
      </w:del>
      <w:ins w:id="81" w:author="Matthew Kay" w:date="2015-07-29T23:55:00Z">
        <w:r w:rsidR="007978A6">
          <w:t>i</w:t>
        </w:r>
      </w:ins>
      <w:del w:id="82" w:author="Matthew Kay" w:date="2015-07-29T23:55:00Z">
        <w:r w:rsidDel="007978A6">
          <w:delText>I</w:delText>
        </w:r>
      </w:del>
      <w:r>
        <w:t>nverse</w:t>
      </w:r>
      <w:ins w:id="83" w:author="Matthew Kay" w:date="2015-07-29T23:55:00Z">
        <w:r w:rsidR="007978A6">
          <w:t xml:space="preserve"> g</w:t>
        </w:r>
      </w:ins>
      <w:del w:id="84" w:author="Matthew Kay" w:date="2015-07-29T23:55:00Z">
        <w:r w:rsidDel="007978A6">
          <w:delText>G</w:delText>
        </w:r>
      </w:del>
      <w:r>
        <w:t>amma distribution is also the conjugate prior here, which facilitates convergence.</w:t>
      </w:r>
    </w:p>
  </w:footnote>
  <w:footnote w:id="8">
    <w:p w14:paraId="2E19F12E" w14:textId="0AA1ABE3" w:rsidR="00D03613" w:rsidRDefault="00D03613" w:rsidP="006E1133">
      <w:pPr>
        <w:pStyle w:val="FOOTNOTE0"/>
      </w:pPr>
      <w:r>
        <w:rPr>
          <w:rStyle w:val="FootnoteReference"/>
        </w:rPr>
        <w:footnoteRef/>
      </w:r>
      <w:r>
        <w:t xml:space="preserve"> Two pilot chains were run, and the Raftery-Lewis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"[20]", "plainTextFormattedCitation" : "[20]", "previouslyFormattedCitation" : "[20]" }, "properties" : { "noteIndex" : 0 }, "schema" : "https://github.com/citation-style-language/schema/raw/master/csl-citation.json" }</w:instrText>
      </w:r>
      <w:r>
        <w:fldChar w:fldCharType="separate"/>
      </w:r>
      <w:r w:rsidRPr="00916FA9">
        <w:rPr>
          <w:noProof/>
        </w:rPr>
        <w:t>[20]</w:t>
      </w:r>
      <w:r>
        <w:fldChar w:fldCharType="end"/>
      </w:r>
      <w:r>
        <w:t xml:space="preserve"> used to estimate a minimum chain length to convergence of ~70,000. We then ran two chains with burn-in of 100,000 and sample length of 100,000 each, thinned by 10, for final sample size of 10,000 per chain. Convergence was assessed by visual inspection of trace plots, density plots, and autocorrelation plots, and all parameters passed the Gelman-Rubin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"[21]", "plainTextFormattedCitation" : "[21]", "previouslyFormattedCitation" : "[21]" }, "properties" : { "noteIndex" : 0 }, "schema" : "https://github.com/citation-style-language/schema/raw/master/csl-citation.json" }</w:instrText>
      </w:r>
      <w:r>
        <w:fldChar w:fldCharType="separate"/>
      </w:r>
      <w:r w:rsidRPr="00916FA9">
        <w:rPr>
          <w:noProof/>
        </w:rPr>
        <w:t>[21]</w:t>
      </w:r>
      <w:r>
        <w:fldChar w:fldCharType="end"/>
      </w:r>
      <w:r>
        <w:t xml:space="preserve"> (multivariate potential scale reduction factor &lt; 1.05).</w:t>
      </w:r>
    </w:p>
  </w:footnote>
  <w:footnote w:id="9">
    <w:p w14:paraId="0D517530" w14:textId="77777777" w:rsidR="00D03613" w:rsidRDefault="00D03613"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24AC595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776B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AC46BE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796EFD1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15:restartNumberingAfterBreak="0">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15:restartNumberingAfterBreak="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trackRevisions/>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24605"/>
    <w:rsid w:val="00032192"/>
    <w:rsid w:val="00033671"/>
    <w:rsid w:val="00035221"/>
    <w:rsid w:val="00043682"/>
    <w:rsid w:val="00047789"/>
    <w:rsid w:val="000540D0"/>
    <w:rsid w:val="00061E9A"/>
    <w:rsid w:val="0006618C"/>
    <w:rsid w:val="0007492B"/>
    <w:rsid w:val="000771AC"/>
    <w:rsid w:val="00084D1E"/>
    <w:rsid w:val="000857B7"/>
    <w:rsid w:val="000914EA"/>
    <w:rsid w:val="000A534F"/>
    <w:rsid w:val="000B6EE1"/>
    <w:rsid w:val="000C14DA"/>
    <w:rsid w:val="000C6B79"/>
    <w:rsid w:val="000D4CE2"/>
    <w:rsid w:val="000E1078"/>
    <w:rsid w:val="000E165A"/>
    <w:rsid w:val="000E1DC9"/>
    <w:rsid w:val="000E3078"/>
    <w:rsid w:val="000E6D5F"/>
    <w:rsid w:val="000F2B97"/>
    <w:rsid w:val="0010115C"/>
    <w:rsid w:val="00106A47"/>
    <w:rsid w:val="001130FC"/>
    <w:rsid w:val="00114C14"/>
    <w:rsid w:val="00122330"/>
    <w:rsid w:val="00130786"/>
    <w:rsid w:val="00146BC7"/>
    <w:rsid w:val="00151D71"/>
    <w:rsid w:val="001520B7"/>
    <w:rsid w:val="001563BC"/>
    <w:rsid w:val="00175038"/>
    <w:rsid w:val="00180CF8"/>
    <w:rsid w:val="00187546"/>
    <w:rsid w:val="0019125A"/>
    <w:rsid w:val="00196990"/>
    <w:rsid w:val="001A28C0"/>
    <w:rsid w:val="001B1EF9"/>
    <w:rsid w:val="001B3A0F"/>
    <w:rsid w:val="001B4E46"/>
    <w:rsid w:val="001B54A8"/>
    <w:rsid w:val="001B5572"/>
    <w:rsid w:val="001C2481"/>
    <w:rsid w:val="00206BA7"/>
    <w:rsid w:val="002157C7"/>
    <w:rsid w:val="002168F8"/>
    <w:rsid w:val="00223232"/>
    <w:rsid w:val="002248C4"/>
    <w:rsid w:val="00242036"/>
    <w:rsid w:val="002476FC"/>
    <w:rsid w:val="00263093"/>
    <w:rsid w:val="002640F2"/>
    <w:rsid w:val="00274317"/>
    <w:rsid w:val="00274F85"/>
    <w:rsid w:val="00281009"/>
    <w:rsid w:val="002A0313"/>
    <w:rsid w:val="002B062E"/>
    <w:rsid w:val="002C08A6"/>
    <w:rsid w:val="002C2D66"/>
    <w:rsid w:val="002C6DE2"/>
    <w:rsid w:val="002C7093"/>
    <w:rsid w:val="002D2C33"/>
    <w:rsid w:val="002E5C04"/>
    <w:rsid w:val="00313909"/>
    <w:rsid w:val="00314127"/>
    <w:rsid w:val="003145F7"/>
    <w:rsid w:val="00317108"/>
    <w:rsid w:val="00321CF1"/>
    <w:rsid w:val="003257C5"/>
    <w:rsid w:val="00337EDC"/>
    <w:rsid w:val="00345145"/>
    <w:rsid w:val="00347A2B"/>
    <w:rsid w:val="0035362E"/>
    <w:rsid w:val="003568B8"/>
    <w:rsid w:val="003615E6"/>
    <w:rsid w:val="00365B71"/>
    <w:rsid w:val="00373782"/>
    <w:rsid w:val="00374152"/>
    <w:rsid w:val="00374501"/>
    <w:rsid w:val="003A3A94"/>
    <w:rsid w:val="003A3EA7"/>
    <w:rsid w:val="003B0C3E"/>
    <w:rsid w:val="003B0DE6"/>
    <w:rsid w:val="003B2ABB"/>
    <w:rsid w:val="003B391C"/>
    <w:rsid w:val="003B52D8"/>
    <w:rsid w:val="003B7ACB"/>
    <w:rsid w:val="003C5380"/>
    <w:rsid w:val="003C677D"/>
    <w:rsid w:val="003D29A7"/>
    <w:rsid w:val="003D68A2"/>
    <w:rsid w:val="003E4F0F"/>
    <w:rsid w:val="003E556D"/>
    <w:rsid w:val="003F2246"/>
    <w:rsid w:val="003F4581"/>
    <w:rsid w:val="00401EDB"/>
    <w:rsid w:val="004024C6"/>
    <w:rsid w:val="00405D39"/>
    <w:rsid w:val="00423F2A"/>
    <w:rsid w:val="004346F1"/>
    <w:rsid w:val="00436C54"/>
    <w:rsid w:val="00443388"/>
    <w:rsid w:val="004444C4"/>
    <w:rsid w:val="004458B9"/>
    <w:rsid w:val="004524B7"/>
    <w:rsid w:val="00454264"/>
    <w:rsid w:val="0045429D"/>
    <w:rsid w:val="00465602"/>
    <w:rsid w:val="004736D6"/>
    <w:rsid w:val="004875DC"/>
    <w:rsid w:val="004B5468"/>
    <w:rsid w:val="004C105F"/>
    <w:rsid w:val="004C5935"/>
    <w:rsid w:val="004D14EF"/>
    <w:rsid w:val="004F79C7"/>
    <w:rsid w:val="00506F88"/>
    <w:rsid w:val="005102B8"/>
    <w:rsid w:val="00512C9E"/>
    <w:rsid w:val="00514CA4"/>
    <w:rsid w:val="00551318"/>
    <w:rsid w:val="00553ED8"/>
    <w:rsid w:val="00562C30"/>
    <w:rsid w:val="00562F91"/>
    <w:rsid w:val="00567F6A"/>
    <w:rsid w:val="0057232C"/>
    <w:rsid w:val="00584487"/>
    <w:rsid w:val="00586070"/>
    <w:rsid w:val="00595BAE"/>
    <w:rsid w:val="005A05AE"/>
    <w:rsid w:val="005A2D93"/>
    <w:rsid w:val="005A4756"/>
    <w:rsid w:val="005A501A"/>
    <w:rsid w:val="005A5673"/>
    <w:rsid w:val="005B56CC"/>
    <w:rsid w:val="005C0D58"/>
    <w:rsid w:val="005C3240"/>
    <w:rsid w:val="005C6138"/>
    <w:rsid w:val="005D41E3"/>
    <w:rsid w:val="005D625B"/>
    <w:rsid w:val="005F43DA"/>
    <w:rsid w:val="00603C52"/>
    <w:rsid w:val="00621691"/>
    <w:rsid w:val="00627405"/>
    <w:rsid w:val="00627B7A"/>
    <w:rsid w:val="006319F1"/>
    <w:rsid w:val="00634CA6"/>
    <w:rsid w:val="0064216F"/>
    <w:rsid w:val="006430FA"/>
    <w:rsid w:val="00645A2C"/>
    <w:rsid w:val="006515FD"/>
    <w:rsid w:val="006521B3"/>
    <w:rsid w:val="00653F3B"/>
    <w:rsid w:val="0065658E"/>
    <w:rsid w:val="00657CE0"/>
    <w:rsid w:val="0066307A"/>
    <w:rsid w:val="0066700C"/>
    <w:rsid w:val="006739FF"/>
    <w:rsid w:val="0068357E"/>
    <w:rsid w:val="006856E7"/>
    <w:rsid w:val="0069770F"/>
    <w:rsid w:val="006A7C34"/>
    <w:rsid w:val="006B66B0"/>
    <w:rsid w:val="006B791D"/>
    <w:rsid w:val="006E1133"/>
    <w:rsid w:val="006E16F8"/>
    <w:rsid w:val="006F295C"/>
    <w:rsid w:val="006F5504"/>
    <w:rsid w:val="006F7D37"/>
    <w:rsid w:val="006F7DA5"/>
    <w:rsid w:val="00701E02"/>
    <w:rsid w:val="0070541A"/>
    <w:rsid w:val="00706A57"/>
    <w:rsid w:val="00714725"/>
    <w:rsid w:val="007251F6"/>
    <w:rsid w:val="007336F6"/>
    <w:rsid w:val="00733F95"/>
    <w:rsid w:val="00740D1E"/>
    <w:rsid w:val="00751401"/>
    <w:rsid w:val="0075669D"/>
    <w:rsid w:val="00797871"/>
    <w:rsid w:val="007978A6"/>
    <w:rsid w:val="007A6BCF"/>
    <w:rsid w:val="007C550A"/>
    <w:rsid w:val="007C7145"/>
    <w:rsid w:val="007D0B04"/>
    <w:rsid w:val="007D0D4D"/>
    <w:rsid w:val="007D4522"/>
    <w:rsid w:val="007E080A"/>
    <w:rsid w:val="007E1A8B"/>
    <w:rsid w:val="007F06A8"/>
    <w:rsid w:val="007F0D1F"/>
    <w:rsid w:val="007F67F9"/>
    <w:rsid w:val="00806471"/>
    <w:rsid w:val="008154CE"/>
    <w:rsid w:val="00817722"/>
    <w:rsid w:val="00821ED3"/>
    <w:rsid w:val="008304C8"/>
    <w:rsid w:val="00850159"/>
    <w:rsid w:val="008560D3"/>
    <w:rsid w:val="00865CFA"/>
    <w:rsid w:val="008726E3"/>
    <w:rsid w:val="00874021"/>
    <w:rsid w:val="00875331"/>
    <w:rsid w:val="0087721D"/>
    <w:rsid w:val="00880CBF"/>
    <w:rsid w:val="008816F4"/>
    <w:rsid w:val="00884875"/>
    <w:rsid w:val="00886B50"/>
    <w:rsid w:val="00887F59"/>
    <w:rsid w:val="008971C7"/>
    <w:rsid w:val="008B02BC"/>
    <w:rsid w:val="008B7DE6"/>
    <w:rsid w:val="008C67CB"/>
    <w:rsid w:val="008D2B54"/>
    <w:rsid w:val="008D64EC"/>
    <w:rsid w:val="008D7BA3"/>
    <w:rsid w:val="008E1A6C"/>
    <w:rsid w:val="008E3B65"/>
    <w:rsid w:val="008E58F9"/>
    <w:rsid w:val="008E5E2D"/>
    <w:rsid w:val="008E780A"/>
    <w:rsid w:val="008F2DBB"/>
    <w:rsid w:val="008F7B80"/>
    <w:rsid w:val="00902084"/>
    <w:rsid w:val="0090373E"/>
    <w:rsid w:val="0091126D"/>
    <w:rsid w:val="00916FA9"/>
    <w:rsid w:val="0092640A"/>
    <w:rsid w:val="00945AB0"/>
    <w:rsid w:val="00945C53"/>
    <w:rsid w:val="0096658C"/>
    <w:rsid w:val="00970FB0"/>
    <w:rsid w:val="009735E7"/>
    <w:rsid w:val="00980D3C"/>
    <w:rsid w:val="00992B63"/>
    <w:rsid w:val="00994922"/>
    <w:rsid w:val="009953FC"/>
    <w:rsid w:val="00997C71"/>
    <w:rsid w:val="009A1F4D"/>
    <w:rsid w:val="009B017E"/>
    <w:rsid w:val="009B0E57"/>
    <w:rsid w:val="009B0E8B"/>
    <w:rsid w:val="009C3B37"/>
    <w:rsid w:val="009C4344"/>
    <w:rsid w:val="009C67F7"/>
    <w:rsid w:val="009D2255"/>
    <w:rsid w:val="009D47CB"/>
    <w:rsid w:val="009E189B"/>
    <w:rsid w:val="009F09AD"/>
    <w:rsid w:val="009F45A1"/>
    <w:rsid w:val="009F51B0"/>
    <w:rsid w:val="009F6F78"/>
    <w:rsid w:val="00A044FC"/>
    <w:rsid w:val="00A062D9"/>
    <w:rsid w:val="00A10F30"/>
    <w:rsid w:val="00A11BCF"/>
    <w:rsid w:val="00A12A06"/>
    <w:rsid w:val="00A21EF0"/>
    <w:rsid w:val="00A2247B"/>
    <w:rsid w:val="00A23406"/>
    <w:rsid w:val="00A265AD"/>
    <w:rsid w:val="00A31944"/>
    <w:rsid w:val="00A32C0A"/>
    <w:rsid w:val="00A333D4"/>
    <w:rsid w:val="00A336A3"/>
    <w:rsid w:val="00A34301"/>
    <w:rsid w:val="00A37D0A"/>
    <w:rsid w:val="00A40331"/>
    <w:rsid w:val="00A51ACF"/>
    <w:rsid w:val="00A61653"/>
    <w:rsid w:val="00A6339A"/>
    <w:rsid w:val="00A70267"/>
    <w:rsid w:val="00A71C65"/>
    <w:rsid w:val="00A726E2"/>
    <w:rsid w:val="00A864D8"/>
    <w:rsid w:val="00A96278"/>
    <w:rsid w:val="00AB0820"/>
    <w:rsid w:val="00AB38AE"/>
    <w:rsid w:val="00AB7011"/>
    <w:rsid w:val="00AB75C6"/>
    <w:rsid w:val="00AC78D3"/>
    <w:rsid w:val="00AE2021"/>
    <w:rsid w:val="00AE7063"/>
    <w:rsid w:val="00AF146E"/>
    <w:rsid w:val="00AF67AB"/>
    <w:rsid w:val="00B04E3D"/>
    <w:rsid w:val="00B07FD6"/>
    <w:rsid w:val="00B227A1"/>
    <w:rsid w:val="00B240BE"/>
    <w:rsid w:val="00B2648F"/>
    <w:rsid w:val="00B30D24"/>
    <w:rsid w:val="00B34C5C"/>
    <w:rsid w:val="00B37B1E"/>
    <w:rsid w:val="00B4367D"/>
    <w:rsid w:val="00B444F8"/>
    <w:rsid w:val="00B55BC6"/>
    <w:rsid w:val="00B57381"/>
    <w:rsid w:val="00B77513"/>
    <w:rsid w:val="00BC1180"/>
    <w:rsid w:val="00BC169A"/>
    <w:rsid w:val="00BC517A"/>
    <w:rsid w:val="00BF340C"/>
    <w:rsid w:val="00BF4F16"/>
    <w:rsid w:val="00C00F10"/>
    <w:rsid w:val="00C01836"/>
    <w:rsid w:val="00C01902"/>
    <w:rsid w:val="00C14F6A"/>
    <w:rsid w:val="00C255A3"/>
    <w:rsid w:val="00C3638E"/>
    <w:rsid w:val="00C5073D"/>
    <w:rsid w:val="00C51D28"/>
    <w:rsid w:val="00C60F4E"/>
    <w:rsid w:val="00C63C77"/>
    <w:rsid w:val="00C63FB1"/>
    <w:rsid w:val="00C77D8E"/>
    <w:rsid w:val="00C80F9B"/>
    <w:rsid w:val="00C95F6C"/>
    <w:rsid w:val="00CA421C"/>
    <w:rsid w:val="00CA5B68"/>
    <w:rsid w:val="00CA6673"/>
    <w:rsid w:val="00CB1A8D"/>
    <w:rsid w:val="00CD5F18"/>
    <w:rsid w:val="00CD7D69"/>
    <w:rsid w:val="00CF3B6A"/>
    <w:rsid w:val="00D03613"/>
    <w:rsid w:val="00D13C39"/>
    <w:rsid w:val="00D148BF"/>
    <w:rsid w:val="00D179A6"/>
    <w:rsid w:val="00D20D86"/>
    <w:rsid w:val="00D308FE"/>
    <w:rsid w:val="00D3671F"/>
    <w:rsid w:val="00D37FB5"/>
    <w:rsid w:val="00D44DBD"/>
    <w:rsid w:val="00D4797E"/>
    <w:rsid w:val="00D63964"/>
    <w:rsid w:val="00D7290D"/>
    <w:rsid w:val="00D87AE0"/>
    <w:rsid w:val="00D87CFD"/>
    <w:rsid w:val="00D907FA"/>
    <w:rsid w:val="00DA164E"/>
    <w:rsid w:val="00DA3656"/>
    <w:rsid w:val="00DA3B0C"/>
    <w:rsid w:val="00DA412A"/>
    <w:rsid w:val="00DB2165"/>
    <w:rsid w:val="00DB49E3"/>
    <w:rsid w:val="00DB4B8B"/>
    <w:rsid w:val="00DE242E"/>
    <w:rsid w:val="00DE45AA"/>
    <w:rsid w:val="00DF1579"/>
    <w:rsid w:val="00DF315C"/>
    <w:rsid w:val="00DF7EAC"/>
    <w:rsid w:val="00E01F7A"/>
    <w:rsid w:val="00E32B6F"/>
    <w:rsid w:val="00E34A1D"/>
    <w:rsid w:val="00E46A3F"/>
    <w:rsid w:val="00E51931"/>
    <w:rsid w:val="00E52A54"/>
    <w:rsid w:val="00E5325A"/>
    <w:rsid w:val="00E553A6"/>
    <w:rsid w:val="00E553B3"/>
    <w:rsid w:val="00E729C8"/>
    <w:rsid w:val="00E7531D"/>
    <w:rsid w:val="00E8164B"/>
    <w:rsid w:val="00E83D86"/>
    <w:rsid w:val="00E86D8F"/>
    <w:rsid w:val="00E966AB"/>
    <w:rsid w:val="00EB0E17"/>
    <w:rsid w:val="00EB3DDB"/>
    <w:rsid w:val="00EC4281"/>
    <w:rsid w:val="00ED53B9"/>
    <w:rsid w:val="00EE0A4D"/>
    <w:rsid w:val="00EE5282"/>
    <w:rsid w:val="00EF6912"/>
    <w:rsid w:val="00F0178A"/>
    <w:rsid w:val="00F20817"/>
    <w:rsid w:val="00F428D1"/>
    <w:rsid w:val="00F446D9"/>
    <w:rsid w:val="00F44CC1"/>
    <w:rsid w:val="00F45290"/>
    <w:rsid w:val="00F50400"/>
    <w:rsid w:val="00F51E9F"/>
    <w:rsid w:val="00F527AC"/>
    <w:rsid w:val="00F53FB6"/>
    <w:rsid w:val="00F63D98"/>
    <w:rsid w:val="00F64595"/>
    <w:rsid w:val="00F66D98"/>
    <w:rsid w:val="00F843E8"/>
    <w:rsid w:val="00F94CA9"/>
    <w:rsid w:val="00F97C25"/>
    <w:rsid w:val="00FA1A7E"/>
    <w:rsid w:val="00FB262F"/>
    <w:rsid w:val="00FB69C9"/>
    <w:rsid w:val="00FC19A8"/>
    <w:rsid w:val="00FD182A"/>
    <w:rsid w:val="00FD1A6D"/>
    <w:rsid w:val="00FD533C"/>
    <w:rsid w:val="00FE2273"/>
    <w:rsid w:val="00FF3F6D"/>
    <w:rsid w:val="00FF61E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997C71"/>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sChild>
                                                                                                                            <w:div w:id="1735614781">
                                                                                                                              <w:marLeft w:val="0"/>
                                                                                                                              <w:marRight w:val="0"/>
                                                                                                                              <w:marTop w:val="0"/>
                                                                                                                              <w:marBottom w:val="0"/>
                                                                                                                              <w:divBdr>
                                                                                                                                <w:top w:val="none" w:sz="0" w:space="0" w:color="auto"/>
                                                                                                                                <w:left w:val="none" w:sz="0" w:space="0" w:color="auto"/>
                                                                                                                                <w:bottom w:val="none" w:sz="0" w:space="0" w:color="auto"/>
                                                                                                                                <w:right w:val="none" w:sz="0" w:space="0" w:color="auto"/>
                                                                                                                              </w:divBdr>
                                                                                                                              <w:divsChild>
                                                                                                                                <w:div w:id="955672721">
                                                                                                                                  <w:marLeft w:val="0"/>
                                                                                                                                  <w:marRight w:val="0"/>
                                                                                                                                  <w:marTop w:val="0"/>
                                                                                                                                  <w:marBottom w:val="0"/>
                                                                                                                                  <w:divBdr>
                                                                                                                                    <w:top w:val="none" w:sz="0" w:space="0" w:color="auto"/>
                                                                                                                                    <w:left w:val="none" w:sz="0" w:space="0" w:color="auto"/>
                                                                                                                                    <w:bottom w:val="none" w:sz="0" w:space="0" w:color="auto"/>
                                                                                                                                    <w:right w:val="none" w:sz="0" w:space="0" w:color="auto"/>
                                                                                                                                  </w:divBdr>
                                                                                                                                  <w:divsChild>
                                                                                                                                    <w:div w:id="244002478">
                                                                                                                                      <w:marLeft w:val="0"/>
                                                                                                                                      <w:marRight w:val="0"/>
                                                                                                                                      <w:marTop w:val="0"/>
                                                                                                                                      <w:marBottom w:val="0"/>
                                                                                                                                      <w:divBdr>
                                                                                                                                        <w:top w:val="none" w:sz="0" w:space="0" w:color="auto"/>
                                                                                                                                        <w:left w:val="none" w:sz="0" w:space="0" w:color="auto"/>
                                                                                                                                        <w:bottom w:val="none" w:sz="0" w:space="0" w:color="auto"/>
                                                                                                                                        <w:right w:val="none" w:sz="0" w:space="0" w:color="auto"/>
                                                                                                                                      </w:divBdr>
                                                                                                                                      <w:divsChild>
                                                                                                                                        <w:div w:id="1096362117">
                                                                                                                                          <w:marLeft w:val="0"/>
                                                                                                                                          <w:marRight w:val="0"/>
                                                                                                                                          <w:marTop w:val="0"/>
                                                                                                                                          <w:marBottom w:val="0"/>
                                                                                                                                          <w:divBdr>
                                                                                                                                            <w:top w:val="none" w:sz="0" w:space="0" w:color="auto"/>
                                                                                                                                            <w:left w:val="none" w:sz="0" w:space="0" w:color="auto"/>
                                                                                                                                            <w:bottom w:val="none" w:sz="0" w:space="0" w:color="auto"/>
                                                                                                                                            <w:right w:val="none" w:sz="0" w:space="0" w:color="auto"/>
                                                                                                                                          </w:divBdr>
                                                                                                                                          <w:divsChild>
                                                                                                                                            <w:div w:id="1116214819">
                                                                                                                                              <w:marLeft w:val="0"/>
                                                                                                                                              <w:marRight w:val="0"/>
                                                                                                                                              <w:marTop w:val="0"/>
                                                                                                                                              <w:marBottom w:val="0"/>
                                                                                                                                              <w:divBdr>
                                                                                                                                                <w:top w:val="none" w:sz="0" w:space="0" w:color="auto"/>
                                                                                                                                                <w:left w:val="none" w:sz="0" w:space="0" w:color="auto"/>
                                                                                                                                                <w:bottom w:val="none" w:sz="0" w:space="0" w:color="auto"/>
                                                                                                                                                <w:right w:val="none" w:sz="0" w:space="0" w:color="auto"/>
                                                                                                                                              </w:divBdr>
                                                                                                                                              <w:divsChild>
                                                                                                                                                <w:div w:id="412631433">
                                                                                                                                                  <w:marLeft w:val="0"/>
                                                                                                                                                  <w:marRight w:val="0"/>
                                                                                                                                                  <w:marTop w:val="0"/>
                                                                                                                                                  <w:marBottom w:val="0"/>
                                                                                                                                                  <w:divBdr>
                                                                                                                                                    <w:top w:val="none" w:sz="0" w:space="0" w:color="auto"/>
                                                                                                                                                    <w:left w:val="none" w:sz="0" w:space="0" w:color="auto"/>
                                                                                                                                                    <w:bottom w:val="none" w:sz="0" w:space="0" w:color="auto"/>
                                                                                                                                                    <w:right w:val="none" w:sz="0" w:space="0" w:color="auto"/>
                                                                                                                                                  </w:divBdr>
                                                                                                                                                  <w:divsChild>
                                                                                                                                                    <w:div w:id="1428234124">
                                                                                                                                                      <w:marLeft w:val="0"/>
                                                                                                                                                      <w:marRight w:val="0"/>
                                                                                                                                                      <w:marTop w:val="0"/>
                                                                                                                                                      <w:marBottom w:val="0"/>
                                                                                                                                                      <w:divBdr>
                                                                                                                                                        <w:top w:val="none" w:sz="0" w:space="0" w:color="auto"/>
                                                                                                                                                        <w:left w:val="none" w:sz="0" w:space="0" w:color="auto"/>
                                                                                                                                                        <w:bottom w:val="none" w:sz="0" w:space="0" w:color="auto"/>
                                                                                                                                                        <w:right w:val="none" w:sz="0" w:space="0" w:color="auto"/>
                                                                                                                                                      </w:divBdr>
                                                                                                                                                      <w:divsChild>
                                                                                                                                                        <w:div w:id="263198867">
                                                                                                                                                          <w:marLeft w:val="0"/>
                                                                                                                                                          <w:marRight w:val="0"/>
                                                                                                                                                          <w:marTop w:val="0"/>
                                                                                                                                                          <w:marBottom w:val="0"/>
                                                                                                                                                          <w:divBdr>
                                                                                                                                                            <w:top w:val="none" w:sz="0" w:space="0" w:color="auto"/>
                                                                                                                                                            <w:left w:val="none" w:sz="0" w:space="0" w:color="auto"/>
                                                                                                                                                            <w:bottom w:val="none" w:sz="0" w:space="0" w:color="auto"/>
                                                                                                                                                            <w:right w:val="none" w:sz="0" w:space="0" w:color="auto"/>
                                                                                                                                                          </w:divBdr>
                                                                                                                                                          <w:divsChild>
                                                                                                                                                            <w:div w:id="688604360">
                                                                                                                                                              <w:marLeft w:val="0"/>
                                                                                                                                                              <w:marRight w:val="0"/>
                                                                                                                                                              <w:marTop w:val="0"/>
                                                                                                                                                              <w:marBottom w:val="0"/>
                                                                                                                                                              <w:divBdr>
                                                                                                                                                                <w:top w:val="none" w:sz="0" w:space="0" w:color="auto"/>
                                                                                                                                                                <w:left w:val="none" w:sz="0" w:space="0" w:color="auto"/>
                                                                                                                                                                <w:bottom w:val="none" w:sz="0" w:space="0" w:color="auto"/>
                                                                                                                                                                <w:right w:val="none" w:sz="0" w:space="0" w:color="auto"/>
                                                                                                                                                              </w:divBdr>
                                                                                                                                                              <w:divsChild>
                                                                                                                                                                <w:div w:id="2099016473">
                                                                                                                                                                  <w:marLeft w:val="0"/>
                                                                                                                                                                  <w:marRight w:val="0"/>
                                                                                                                                                                  <w:marTop w:val="0"/>
                                                                                                                                                                  <w:marBottom w:val="0"/>
                                                                                                                                                                  <w:divBdr>
                                                                                                                                                                    <w:top w:val="none" w:sz="0" w:space="0" w:color="auto"/>
                                                                                                                                                                    <w:left w:val="none" w:sz="0" w:space="0" w:color="auto"/>
                                                                                                                                                                    <w:bottom w:val="none" w:sz="0" w:space="0" w:color="auto"/>
                                                                                                                                                                    <w:right w:val="none" w:sz="0" w:space="0" w:color="auto"/>
                                                                                                                                                                  </w:divBdr>
                                                                                                                                                                  <w:divsChild>
                                                                                                                                                                    <w:div w:id="43339042">
                                                                                                                                                                      <w:marLeft w:val="0"/>
                                                                                                                                                                      <w:marRight w:val="0"/>
                                                                                                                                                                      <w:marTop w:val="0"/>
                                                                                                                                                                      <w:marBottom w:val="0"/>
                                                                                                                                                                      <w:divBdr>
                                                                                                                                                                        <w:top w:val="none" w:sz="0" w:space="0" w:color="auto"/>
                                                                                                                                                                        <w:left w:val="none" w:sz="0" w:space="0" w:color="auto"/>
                                                                                                                                                                        <w:bottom w:val="none" w:sz="0" w:space="0" w:color="auto"/>
                                                                                                                                                                        <w:right w:val="none" w:sz="0" w:space="0" w:color="auto"/>
                                                                                                                                                                      </w:divBdr>
                                                                                                                                                                      <w:divsChild>
                                                                                                                                                                        <w:div w:id="2023048421">
                                                                                                                                                                          <w:marLeft w:val="0"/>
                                                                                                                                                                          <w:marRight w:val="0"/>
                                                                                                                                                                          <w:marTop w:val="0"/>
                                                                                                                                                                          <w:marBottom w:val="0"/>
                                                                                                                                                                          <w:divBdr>
                                                                                                                                                                            <w:top w:val="none" w:sz="0" w:space="0" w:color="auto"/>
                                                                                                                                                                            <w:left w:val="none" w:sz="0" w:space="0" w:color="auto"/>
                                                                                                                                                                            <w:bottom w:val="none" w:sz="0" w:space="0" w:color="auto"/>
                                                                                                                                                                            <w:right w:val="none" w:sz="0" w:space="0" w:color="auto"/>
                                                                                                                                                                          </w:divBdr>
                                                                                                                                                                          <w:divsChild>
                                                                                                                                                                            <w:div w:id="621544731">
                                                                                                                                                                              <w:marLeft w:val="0"/>
                                                                                                                                                                              <w:marRight w:val="0"/>
                                                                                                                                                                              <w:marTop w:val="0"/>
                                                                                                                                                                              <w:marBottom w:val="0"/>
                                                                                                                                                                              <w:divBdr>
                                                                                                                                                                                <w:top w:val="none" w:sz="0" w:space="0" w:color="auto"/>
                                                                                                                                                                                <w:left w:val="none" w:sz="0" w:space="0" w:color="auto"/>
                                                                                                                                                                                <w:bottom w:val="none" w:sz="0" w:space="0" w:color="auto"/>
                                                                                                                                                                                <w:right w:val="none" w:sz="0" w:space="0" w:color="auto"/>
                                                                                                                                                                              </w:divBdr>
                                                                                                                                                                              <w:divsChild>
                                                                                                                                                                                <w:div w:id="1013610921">
                                                                                                                                                                                  <w:marLeft w:val="0"/>
                                                                                                                                                                                  <w:marRight w:val="0"/>
                                                                                                                                                                                  <w:marTop w:val="0"/>
                                                                                                                                                                                  <w:marBottom w:val="0"/>
                                                                                                                                                                                  <w:divBdr>
                                                                                                                                                                                    <w:top w:val="none" w:sz="0" w:space="0" w:color="auto"/>
                                                                                                                                                                                    <w:left w:val="none" w:sz="0" w:space="0" w:color="auto"/>
                                                                                                                                                                                    <w:bottom w:val="none" w:sz="0" w:space="0" w:color="auto"/>
                                                                                                                                                                                    <w:right w:val="none" w:sz="0" w:space="0" w:color="auto"/>
                                                                                                                                                                                  </w:divBdr>
                                                                                                                                                                                  <w:divsChild>
                                                                                                                                                                                    <w:div w:id="43330439">
                                                                                                                                                                                      <w:marLeft w:val="0"/>
                                                                                                                                                                                      <w:marRight w:val="0"/>
                                                                                                                                                                                      <w:marTop w:val="0"/>
                                                                                                                                                                                      <w:marBottom w:val="0"/>
                                                                                                                                                                                      <w:divBdr>
                                                                                                                                                                                        <w:top w:val="none" w:sz="0" w:space="0" w:color="auto"/>
                                                                                                                                                                                        <w:left w:val="none" w:sz="0" w:space="0" w:color="auto"/>
                                                                                                                                                                                        <w:bottom w:val="none" w:sz="0" w:space="0" w:color="auto"/>
                                                                                                                                                                                        <w:right w:val="none" w:sz="0" w:space="0" w:color="auto"/>
                                                                                                                                                                                      </w:divBdr>
                                                                                                                                                                                      <w:divsChild>
                                                                                                                                                                                        <w:div w:id="333191009">
                                                                                                                                                                                          <w:marLeft w:val="0"/>
                                                                                                                                                                                          <w:marRight w:val="0"/>
                                                                                                                                                                                          <w:marTop w:val="0"/>
                                                                                                                                                                                          <w:marBottom w:val="0"/>
                                                                                                                                                                                          <w:divBdr>
                                                                                                                                                                                            <w:top w:val="none" w:sz="0" w:space="0" w:color="auto"/>
                                                                                                                                                                                            <w:left w:val="none" w:sz="0" w:space="0" w:color="auto"/>
                                                                                                                                                                                            <w:bottom w:val="none" w:sz="0" w:space="0" w:color="auto"/>
                                                                                                                                                                                            <w:right w:val="none" w:sz="0" w:space="0" w:color="auto"/>
                                                                                                                                                                                          </w:divBdr>
                                                                                                                                                                                          <w:divsChild>
                                                                                                                                                                                            <w:div w:id="1482960742">
                                                                                                                                                                                              <w:marLeft w:val="0"/>
                                                                                                                                                                                              <w:marRight w:val="0"/>
                                                                                                                                                                                              <w:marTop w:val="0"/>
                                                                                                                                                                                              <w:marBottom w:val="0"/>
                                                                                                                                                                                              <w:divBdr>
                                                                                                                                                                                                <w:top w:val="none" w:sz="0" w:space="0" w:color="auto"/>
                                                                                                                                                                                                <w:left w:val="none" w:sz="0" w:space="0" w:color="auto"/>
                                                                                                                                                                                                <w:bottom w:val="none" w:sz="0" w:space="0" w:color="auto"/>
                                                                                                                                                                                                <w:right w:val="none" w:sz="0" w:space="0" w:color="auto"/>
                                                                                                                                                                                              </w:divBdr>
                                                                                                                                                                                              <w:divsChild>
                                                                                                                                                                                                <w:div w:id="115831434">
                                                                                                                                                                                                  <w:marLeft w:val="0"/>
                                                                                                                                                                                                  <w:marRight w:val="0"/>
                                                                                                                                                                                                  <w:marTop w:val="0"/>
                                                                                                                                                                                                  <w:marBottom w:val="0"/>
                                                                                                                                                                                                  <w:divBdr>
                                                                                                                                                                                                    <w:top w:val="none" w:sz="0" w:space="0" w:color="auto"/>
                                                                                                                                                                                                    <w:left w:val="none" w:sz="0" w:space="0" w:color="auto"/>
                                                                                                                                                                                                    <w:bottom w:val="none" w:sz="0" w:space="0" w:color="auto"/>
                                                                                                                                                                                                    <w:right w:val="none" w:sz="0" w:space="0" w:color="auto"/>
                                                                                                                                                                                                  </w:divBdr>
                                                                                                                                                                                                  <w:divsChild>
                                                                                                                                                                                                    <w:div w:id="21390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w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9.wmf"/><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5" Type="http://schemas.openxmlformats.org/officeDocument/2006/relationships/webSettings" Target="webSettings.xml"/><Relationship Id="rId15" Type="http://schemas.openxmlformats.org/officeDocument/2006/relationships/image" Target="media/image7.wmf"/><Relationship Id="rId10" Type="http://schemas.openxmlformats.org/officeDocument/2006/relationships/image" Target="media/image2.wmf"/><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6.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A2F923-06E5-44EE-B14B-9DA2CECB3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61</TotalTime>
  <Pages>10</Pages>
  <Words>17061</Words>
  <Characters>97251</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114084</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7</cp:revision>
  <cp:lastPrinted>2015-07-30T06:03:00Z</cp:lastPrinted>
  <dcterms:created xsi:type="dcterms:W3CDTF">2015-07-30T05:53:00Z</dcterms:created>
  <dcterms:modified xsi:type="dcterms:W3CDTF">2015-07-30T06:56:00Z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