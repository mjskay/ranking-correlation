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6F975AA1" w:rsidR="00BF4F16" w:rsidRPr="0068288C" w:rsidDel="00D03613" w:rsidRDefault="00A12A06" w:rsidP="00C95F6C">
      <w:pPr>
        <w:pStyle w:val="Title1"/>
        <w:rPr>
          <w:del w:id="0" w:author="Matthew Kay" w:date="2015-07-29T23:21:00Z"/>
          <w:sz w:val="20"/>
        </w:rPr>
      </w:pPr>
      <w:r w:rsidRPr="00A12A06">
        <w:t>Beyond Weber</w:t>
      </w:r>
      <w:del w:id="1" w:author="Matthew Kay" w:date="2015-07-31T20:50:00Z">
        <w:r w:rsidRPr="00A12A06" w:rsidDel="009C7BEC">
          <w:delText>'</w:delText>
        </w:r>
      </w:del>
      <w:ins w:id="2" w:author="Matthew Kay" w:date="2015-07-31T20:50:00Z">
        <w:r w:rsidR="009C7BEC">
          <w:t>’</w:t>
        </w:r>
      </w:ins>
      <w:r w:rsidRPr="00A12A06">
        <w:t xml:space="preserve">s Law: A Second Look at </w:t>
      </w:r>
      <w:r>
        <w:br/>
      </w:r>
      <w:r w:rsidRPr="00A12A06">
        <w:t>Ranking Visualizations of Correlatio</w:t>
      </w:r>
      <w:ins w:id="3" w:author="Matthew Kay" w:date="2015-07-29T23:21:00Z">
        <w:r w:rsidR="00D03613">
          <w:t>n</w:t>
        </w:r>
      </w:ins>
      <w:del w:id="4" w:author="Matthew Kay" w:date="2015-07-29T23:21:00Z">
        <w:r w:rsidRPr="00A12A06" w:rsidDel="00D03613">
          <w:delText>n</w:delText>
        </w:r>
      </w:del>
    </w:p>
    <w:p w14:paraId="05B9AB51" w14:textId="77777777" w:rsidR="00BF4F16" w:rsidRPr="000C4612" w:rsidRDefault="00BF4F16">
      <w:pPr>
        <w:pStyle w:val="Title1"/>
        <w:sectPr w:rsidR="00BF4F16" w:rsidRPr="000C4612">
          <w:footerReference w:type="first" r:id="rId8"/>
          <w:pgSz w:w="12240" w:h="15840" w:code="1"/>
          <w:pgMar w:top="994" w:right="1080" w:bottom="994" w:left="1080" w:header="490" w:footer="432" w:gutter="0"/>
          <w:cols w:space="720"/>
          <w:titlePg/>
          <w:docGrid w:linePitch="360"/>
        </w:sectPr>
        <w:pPrChange w:id="5" w:author="Matthew Kay" w:date="2015-07-29T23:21:00Z">
          <w:pPr/>
        </w:pPrChange>
      </w:pPr>
    </w:p>
    <w:p w14:paraId="3EEDFBAC" w14:textId="1A28CC97" w:rsidR="00BF4F16" w:rsidRPr="003060CE" w:rsidDel="00D03613" w:rsidRDefault="00BF4F16">
      <w:pPr>
        <w:pStyle w:val="AuthorInformation"/>
        <w:jc w:val="left"/>
        <w:rPr>
          <w:del w:id="6" w:author="Matthew Kay" w:date="2015-07-29T23:21:00Z"/>
        </w:rPr>
        <w:pPrChange w:id="7" w:author="Matthew Kay" w:date="2015-07-29T23:21:00Z">
          <w:pPr>
            <w:pStyle w:val="AuthorInformation"/>
          </w:pPr>
        </w:pPrChange>
      </w:pPr>
    </w:p>
    <w:p w14:paraId="4ADCC6A2" w14:textId="1063480A" w:rsidR="00BF4F16" w:rsidRPr="0068288C" w:rsidRDefault="00D03613">
      <w:pPr>
        <w:pStyle w:val="AuthorInformation"/>
        <w:sectPr w:rsidR="00BF4F16" w:rsidRPr="0068288C">
          <w:type w:val="continuous"/>
          <w:pgSz w:w="12240" w:h="15840" w:code="1"/>
          <w:pgMar w:top="994" w:right="1080" w:bottom="994" w:left="1080" w:header="490" w:footer="432" w:gutter="0"/>
          <w:cols w:space="720"/>
          <w:docGrid w:linePitch="360"/>
        </w:sectPr>
        <w:pPrChange w:id="8" w:author="Matthew Kay" w:date="2015-07-29T23:21:00Z">
          <w:pPr/>
        </w:pPrChange>
      </w:pPr>
      <w:ins w:id="9" w:author="Matthew Kay" w:date="2015-07-29T23:21:00Z">
        <w:r>
          <w:t>Matthew Kay</w:t>
        </w:r>
      </w:ins>
      <w:ins w:id="10" w:author="Matthew Kay" w:date="2015-07-29T23:22:00Z">
        <w:r>
          <w:t xml:space="preserve"> and Jeffrey Heer</w:t>
        </w:r>
      </w:ins>
    </w:p>
    <w:p w14:paraId="12BD03D4" w14:textId="65DA98F6" w:rsidR="00551318" w:rsidRDefault="00BF4F16" w:rsidP="00BF4F16">
      <w:pPr>
        <w:pStyle w:val="Abstract"/>
        <w:rPr>
          <w:color w:val="000000"/>
        </w:rPr>
      </w:pPr>
      <w:r w:rsidRPr="000262F7">
        <w:rPr>
          <w:b/>
        </w:rPr>
        <w:lastRenderedPageBreak/>
        <w:t>Abstract</w:t>
      </w:r>
      <w:r w:rsidRPr="001130FC">
        <w:rPr>
          <w:b/>
          <w:color w:val="000000"/>
          <w:rPrChange w:id="11" w:author="Matthew Kay" w:date="2015-07-29T23:43:00Z">
            <w:rPr>
              <w:color w:val="000000"/>
            </w:rPr>
          </w:rPrChange>
        </w:rPr>
        <w:t>—</w:t>
      </w:r>
      <w:r w:rsidR="00551318" w:rsidRPr="00551318">
        <w:rPr>
          <w:color w:val="000000"/>
        </w:rPr>
        <w:t xml:space="preserve">Models of human perception </w:t>
      </w:r>
      <w:r w:rsidR="004875DC">
        <w:rPr>
          <w:color w:val="000000"/>
        </w:rPr>
        <w:t>–</w:t>
      </w:r>
      <w:r w:rsidR="00551318" w:rsidRPr="00551318">
        <w:rPr>
          <w:color w:val="000000"/>
        </w:rPr>
        <w:t xml:space="preserve"> including perceptual “laws” </w:t>
      </w:r>
      <w:r w:rsidR="004875DC">
        <w:rPr>
          <w:color w:val="000000"/>
        </w:rPr>
        <w:t>–</w:t>
      </w:r>
      <w:r w:rsidR="00551318" w:rsidRPr="00551318">
        <w:rPr>
          <w:color w:val="000000"/>
        </w:rPr>
        <w:t xml:space="preserve">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w:t>
      </w:r>
      <w:r w:rsidR="00551318" w:rsidRPr="00E966AB">
        <w:rPr>
          <w:i/>
          <w:color w:val="000000"/>
        </w:rPr>
        <w:t>r</w:t>
      </w:r>
      <w:r w:rsidR="00551318" w:rsidRPr="00551318">
        <w:rPr>
          <w:color w:val="000000"/>
        </w:rPr>
        <w:t xml:space="preserve">)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sidRPr="001130FC">
        <w:rPr>
          <w:b/>
          <w:color w:val="000000"/>
          <w:rPrChange w:id="12" w:author="Matthew Kay" w:date="2015-07-29T23:43:00Z">
            <w:rPr>
              <w:color w:val="000000"/>
            </w:rPr>
          </w:rPrChange>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25409B37"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9C7BEC" w:rsidRDefault="009C7BEC" w:rsidP="00C95F6C">
                            <w:pPr>
                              <w:pStyle w:val="Footnote"/>
                            </w:pPr>
                          </w:p>
                          <w:p w14:paraId="3256A24E" w14:textId="77777777" w:rsidR="009C7BEC" w:rsidRDefault="009C7BEC">
                            <w:pPr>
                              <w:pStyle w:val="AuthorAffiliation"/>
                              <w:numPr>
                                <w:ilvl w:val="0"/>
                                <w:numId w:val="0"/>
                              </w:numPr>
                              <w:ind w:left="173" w:hanging="173"/>
                              <w:rPr>
                                <w:ins w:id="13" w:author="Matthew Kay" w:date="2015-07-29T23:24:00Z"/>
                              </w:rPr>
                              <w:pPrChange w:id="14" w:author="Matthew Kay" w:date="2015-07-29T23:24:00Z">
                                <w:pPr>
                                  <w:pStyle w:val="AuthorAffiliation"/>
                                  <w:numPr>
                                    <w:numId w:val="1"/>
                                  </w:numPr>
                                  <w:ind w:left="176" w:hanging="176"/>
                                </w:pPr>
                              </w:pPrChange>
                            </w:pPr>
                          </w:p>
                          <w:p w14:paraId="40FEC7DF" w14:textId="56A817D1" w:rsidR="009C7BEC" w:rsidRDefault="009C7BEC" w:rsidP="00D03613">
                            <w:pPr>
                              <w:pStyle w:val="AuthorAffiliation"/>
                              <w:numPr>
                                <w:ilvl w:val="0"/>
                                <w:numId w:val="1"/>
                              </w:numPr>
                              <w:ind w:left="176" w:hanging="176"/>
                              <w:rPr>
                                <w:ins w:id="15" w:author="Matthew Kay" w:date="2015-07-29T23:35:00Z"/>
                              </w:rPr>
                            </w:pPr>
                            <w:ins w:id="16" w:author="Matthew Kay" w:date="2015-07-29T23:25:00Z">
                              <w:r>
                                <w:t>Matthew Kay</w:t>
                              </w:r>
                            </w:ins>
                            <w:ins w:id="17" w:author="Matthew Kay" w:date="2015-07-29T23:24:00Z">
                              <w:r>
                                <w:t xml:space="preserve"> </w:t>
                              </w:r>
                            </w:ins>
                            <w:ins w:id="18" w:author="Matthew Kay" w:date="2015-07-29T23:35:00Z">
                              <w:r>
                                <w:t xml:space="preserve">is </w:t>
                              </w:r>
                            </w:ins>
                            <w:ins w:id="19" w:author="Matthew Kay" w:date="2015-07-29T23:24:00Z">
                              <w:r>
                                <w:t xml:space="preserve">with </w:t>
                              </w:r>
                            </w:ins>
                            <w:ins w:id="20" w:author="Matthew Kay" w:date="2015-07-29T23:26:00Z">
                              <w:r>
                                <w:t>University of Washington</w:t>
                              </w:r>
                            </w:ins>
                            <w:ins w:id="21" w:author="Matthew Kay" w:date="2015-07-29T23:24:00Z">
                              <w:r>
                                <w:t>. E-m</w:t>
                              </w:r>
                              <w:r w:rsidRPr="00C934FB">
                                <w:t xml:space="preserve">ail: </w:t>
                              </w:r>
                            </w:ins>
                            <w:ins w:id="22" w:author="Matthew Kay" w:date="2015-07-29T23:26:00Z">
                              <w:r>
                                <w:t>mjskay@uw.edu</w:t>
                              </w:r>
                            </w:ins>
                            <w:ins w:id="23" w:author="Matthew Kay" w:date="2015-07-29T23:24:00Z">
                              <w:r w:rsidRPr="00C934FB">
                                <w:t>.</w:t>
                              </w:r>
                            </w:ins>
                          </w:p>
                          <w:p w14:paraId="144D0BFB" w14:textId="09A696BA" w:rsidR="009C7BEC" w:rsidRPr="00C934FB" w:rsidRDefault="009C7BEC">
                            <w:pPr>
                              <w:pStyle w:val="AuthorAffiliation"/>
                              <w:numPr>
                                <w:ilvl w:val="0"/>
                                <w:numId w:val="1"/>
                              </w:numPr>
                              <w:ind w:left="176" w:hanging="176"/>
                              <w:rPr>
                                <w:ins w:id="24" w:author="Matthew Kay" w:date="2015-07-29T23:24:00Z"/>
                              </w:rPr>
                            </w:pPr>
                            <w:ins w:id="25" w:author="Matthew Kay" w:date="2015-07-29T23:35:00Z">
                              <w:r>
                                <w:t>Jeffrey Heer is with University of Washington. E-m</w:t>
                              </w:r>
                              <w:r w:rsidRPr="00C934FB">
                                <w:t>ail:</w:t>
                              </w:r>
                              <w:r>
                                <w:t xml:space="preserve"> jheer@uw.edu.</w:t>
                              </w:r>
                            </w:ins>
                          </w:p>
                          <w:p w14:paraId="04D1C149" w14:textId="518E2ED9" w:rsidR="009C7BEC" w:rsidRPr="003F4EE7" w:rsidRDefault="009C7BEC" w:rsidP="00D03613">
                            <w:pPr>
                              <w:pStyle w:val="FOOTNOTE0"/>
                              <w:spacing w:before="75"/>
                              <w:jc w:val="left"/>
                              <w:rPr>
                                <w:ins w:id="26" w:author="Matthew Kay" w:date="2015-07-29T23:24:00Z"/>
                                <w:i/>
                              </w:rPr>
                            </w:pPr>
                            <w:ins w:id="27" w:author="Matthew Kay" w:date="2015-07-29T23:24:00Z">
                              <w:r w:rsidRPr="003F4EE7">
                                <w:rPr>
                                  <w:i/>
                                </w:rPr>
                                <w:t>M</w:t>
                              </w:r>
                              <w:r>
                                <w:rPr>
                                  <w:i/>
                                </w:rPr>
                                <w:t>anuscript received 31 Mar. 2015</w:t>
                              </w:r>
                              <w:r w:rsidRPr="003F4EE7">
                                <w:rPr>
                                  <w:i/>
                                </w:rPr>
                                <w:t>; accepte</w:t>
                              </w:r>
                              <w:r>
                                <w:rPr>
                                  <w:i/>
                                </w:rPr>
                                <w:t>d 1 Aug. 2015; date of publication xx Aug. 2015; date of current version 25 Oct. 2015.</w:t>
                              </w:r>
                            </w:ins>
                          </w:p>
                          <w:p w14:paraId="7DF0B334" w14:textId="77777777" w:rsidR="009C7BEC" w:rsidRPr="003F4EE7" w:rsidRDefault="009C7BEC" w:rsidP="00D03613">
                            <w:pPr>
                              <w:pStyle w:val="FOOTNOTE0"/>
                              <w:spacing w:before="2"/>
                              <w:jc w:val="left"/>
                              <w:rPr>
                                <w:ins w:id="28" w:author="Matthew Kay" w:date="2015-07-29T23:24:00Z"/>
                                <w:i/>
                              </w:rPr>
                            </w:pPr>
                            <w:ins w:id="29" w:author="Matthew Kay" w:date="2015-07-29T23:24:00Z">
                              <w:r w:rsidRPr="003F4EE7">
                                <w:rPr>
                                  <w:i/>
                                </w:rPr>
                                <w:t xml:space="preserve">For information on obtaining reprints of this article, please send </w:t>
                              </w:r>
                              <w:r>
                                <w:rPr>
                                  <w:i/>
                                </w:rPr>
                                <w:t xml:space="preserve">                   e-</w:t>
                              </w:r>
                              <w:r w:rsidRPr="003F4EE7">
                                <w:rPr>
                                  <w:i/>
                                </w:rPr>
                                <w:t xml:space="preserve">mail to: </w:t>
                              </w:r>
                              <w:r>
                                <w:fldChar w:fldCharType="begin"/>
                              </w:r>
                              <w:r>
                                <w:instrText xml:space="preserve"> HYPERLINK "mailto:reprints@ieee.org" </w:instrText>
                              </w:r>
                              <w:r>
                                <w:fldChar w:fldCharType="separate"/>
                              </w:r>
                              <w:r w:rsidRPr="009575BD">
                                <w:rPr>
                                  <w:rStyle w:val="Hyperlink"/>
                                  <w:i/>
                                  <w:color w:val="000000" w:themeColor="text1"/>
                                  <w:u w:val="none"/>
                                  <w14:textOutline w14:w="9525" w14:cap="rnd" w14:cmpd="sng" w14:algn="ctr">
                                    <w14:noFill/>
                                    <w14:prstDash w14:val="solid"/>
                                    <w14:bevel/>
                                  </w14:textOutline>
                                </w:rPr>
                                <w:t>reprints@ieee.org</w:t>
                              </w:r>
                              <w:r>
                                <w:rPr>
                                  <w:rStyle w:val="Hyperlink"/>
                                  <w:i/>
                                  <w:color w:val="000000" w:themeColor="text1"/>
                                  <w:u w:val="none"/>
                                  <w14:textOutline w14:w="9525" w14:cap="rnd" w14:cmpd="sng" w14:algn="ctr">
                                    <w14:noFill/>
                                    <w14:prstDash w14:val="solid"/>
                                    <w14:bevel/>
                                  </w14:textOutline>
                                </w:rPr>
                                <w:fldChar w:fldCharType="end"/>
                              </w:r>
                              <w:r w:rsidRPr="009575BD">
                                <w:rPr>
                                  <w:i/>
                                  <w:color w:val="000000" w:themeColor="text1"/>
                                  <w14:textOutline w14:w="9525" w14:cap="rnd" w14:cmpd="sng" w14:algn="ctr">
                                    <w14:noFill/>
                                    <w14:prstDash w14:val="solid"/>
                                    <w14:bevel/>
                                  </w14:textOutline>
                                </w:rPr>
                                <w:t>.</w:t>
                              </w:r>
                            </w:ins>
                          </w:p>
                          <w:p w14:paraId="293261F5" w14:textId="77777777" w:rsidR="009C7BEC" w:rsidRPr="00DA11EB" w:rsidRDefault="009C7BEC"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9C7BEC" w:rsidRDefault="009C7BEC" w:rsidP="00C95F6C">
                      <w:pPr>
                        <w:pStyle w:val="Footnote"/>
                      </w:pPr>
                    </w:p>
                    <w:p w14:paraId="3256A24E" w14:textId="77777777" w:rsidR="009C7BEC" w:rsidRDefault="009C7BEC">
                      <w:pPr>
                        <w:pStyle w:val="AuthorAffiliation"/>
                        <w:numPr>
                          <w:ilvl w:val="0"/>
                          <w:numId w:val="0"/>
                        </w:numPr>
                        <w:ind w:left="173" w:hanging="173"/>
                        <w:rPr>
                          <w:ins w:id="30" w:author="Matthew Kay" w:date="2015-07-29T23:24:00Z"/>
                        </w:rPr>
                        <w:pPrChange w:id="31" w:author="Matthew Kay" w:date="2015-07-29T23:24:00Z">
                          <w:pPr>
                            <w:pStyle w:val="AuthorAffiliation"/>
                            <w:numPr>
                              <w:numId w:val="1"/>
                            </w:numPr>
                            <w:ind w:left="176" w:hanging="176"/>
                          </w:pPr>
                        </w:pPrChange>
                      </w:pPr>
                    </w:p>
                    <w:p w14:paraId="40FEC7DF" w14:textId="56A817D1" w:rsidR="009C7BEC" w:rsidRDefault="009C7BEC" w:rsidP="00D03613">
                      <w:pPr>
                        <w:pStyle w:val="AuthorAffiliation"/>
                        <w:numPr>
                          <w:ilvl w:val="0"/>
                          <w:numId w:val="1"/>
                        </w:numPr>
                        <w:ind w:left="176" w:hanging="176"/>
                        <w:rPr>
                          <w:ins w:id="32" w:author="Matthew Kay" w:date="2015-07-29T23:35:00Z"/>
                        </w:rPr>
                      </w:pPr>
                      <w:ins w:id="33" w:author="Matthew Kay" w:date="2015-07-29T23:25:00Z">
                        <w:r>
                          <w:t>Matthew Kay</w:t>
                        </w:r>
                      </w:ins>
                      <w:ins w:id="34" w:author="Matthew Kay" w:date="2015-07-29T23:24:00Z">
                        <w:r>
                          <w:t xml:space="preserve"> </w:t>
                        </w:r>
                      </w:ins>
                      <w:ins w:id="35" w:author="Matthew Kay" w:date="2015-07-29T23:35:00Z">
                        <w:r>
                          <w:t xml:space="preserve">is </w:t>
                        </w:r>
                      </w:ins>
                      <w:ins w:id="36" w:author="Matthew Kay" w:date="2015-07-29T23:24:00Z">
                        <w:r>
                          <w:t xml:space="preserve">with </w:t>
                        </w:r>
                      </w:ins>
                      <w:ins w:id="37" w:author="Matthew Kay" w:date="2015-07-29T23:26:00Z">
                        <w:r>
                          <w:t>University of Washington</w:t>
                        </w:r>
                      </w:ins>
                      <w:ins w:id="38" w:author="Matthew Kay" w:date="2015-07-29T23:24:00Z">
                        <w:r>
                          <w:t>. E-m</w:t>
                        </w:r>
                        <w:r w:rsidRPr="00C934FB">
                          <w:t xml:space="preserve">ail: </w:t>
                        </w:r>
                      </w:ins>
                      <w:ins w:id="39" w:author="Matthew Kay" w:date="2015-07-29T23:26:00Z">
                        <w:r>
                          <w:t>mjskay@uw.edu</w:t>
                        </w:r>
                      </w:ins>
                      <w:ins w:id="40" w:author="Matthew Kay" w:date="2015-07-29T23:24:00Z">
                        <w:r w:rsidRPr="00C934FB">
                          <w:t>.</w:t>
                        </w:r>
                      </w:ins>
                    </w:p>
                    <w:p w14:paraId="144D0BFB" w14:textId="09A696BA" w:rsidR="009C7BEC" w:rsidRPr="00C934FB" w:rsidRDefault="009C7BEC">
                      <w:pPr>
                        <w:pStyle w:val="AuthorAffiliation"/>
                        <w:numPr>
                          <w:ilvl w:val="0"/>
                          <w:numId w:val="1"/>
                        </w:numPr>
                        <w:ind w:left="176" w:hanging="176"/>
                        <w:rPr>
                          <w:ins w:id="41" w:author="Matthew Kay" w:date="2015-07-29T23:24:00Z"/>
                        </w:rPr>
                      </w:pPr>
                      <w:ins w:id="42" w:author="Matthew Kay" w:date="2015-07-29T23:35:00Z">
                        <w:r>
                          <w:t>Jeffrey Heer is with University of Washington. E-m</w:t>
                        </w:r>
                        <w:r w:rsidRPr="00C934FB">
                          <w:t>ail:</w:t>
                        </w:r>
                        <w:r>
                          <w:t xml:space="preserve"> jheer@uw.edu.</w:t>
                        </w:r>
                      </w:ins>
                    </w:p>
                    <w:p w14:paraId="04D1C149" w14:textId="518E2ED9" w:rsidR="009C7BEC" w:rsidRPr="003F4EE7" w:rsidRDefault="009C7BEC" w:rsidP="00D03613">
                      <w:pPr>
                        <w:pStyle w:val="FOOTNOTE0"/>
                        <w:spacing w:before="75"/>
                        <w:jc w:val="left"/>
                        <w:rPr>
                          <w:ins w:id="43" w:author="Matthew Kay" w:date="2015-07-29T23:24:00Z"/>
                          <w:i/>
                        </w:rPr>
                      </w:pPr>
                      <w:ins w:id="44" w:author="Matthew Kay" w:date="2015-07-29T23:24:00Z">
                        <w:r w:rsidRPr="003F4EE7">
                          <w:rPr>
                            <w:i/>
                          </w:rPr>
                          <w:t>M</w:t>
                        </w:r>
                        <w:r>
                          <w:rPr>
                            <w:i/>
                          </w:rPr>
                          <w:t>anuscript received 31 Mar. 2015</w:t>
                        </w:r>
                        <w:r w:rsidRPr="003F4EE7">
                          <w:rPr>
                            <w:i/>
                          </w:rPr>
                          <w:t>; accepte</w:t>
                        </w:r>
                        <w:r>
                          <w:rPr>
                            <w:i/>
                          </w:rPr>
                          <w:t>d 1 Aug. 2015; date of publication xx Aug. 2015; date of current version 25 Oct. 2015.</w:t>
                        </w:r>
                      </w:ins>
                    </w:p>
                    <w:p w14:paraId="7DF0B334" w14:textId="77777777" w:rsidR="009C7BEC" w:rsidRPr="003F4EE7" w:rsidRDefault="009C7BEC" w:rsidP="00D03613">
                      <w:pPr>
                        <w:pStyle w:val="FOOTNOTE0"/>
                        <w:spacing w:before="2"/>
                        <w:jc w:val="left"/>
                        <w:rPr>
                          <w:ins w:id="45" w:author="Matthew Kay" w:date="2015-07-29T23:24:00Z"/>
                          <w:i/>
                        </w:rPr>
                      </w:pPr>
                      <w:ins w:id="46" w:author="Matthew Kay" w:date="2015-07-29T23:24:00Z">
                        <w:r w:rsidRPr="003F4EE7">
                          <w:rPr>
                            <w:i/>
                          </w:rPr>
                          <w:t xml:space="preserve">For information on obtaining reprints of this article, please send </w:t>
                        </w:r>
                        <w:r>
                          <w:rPr>
                            <w:i/>
                          </w:rPr>
                          <w:t xml:space="preserve">                   e-</w:t>
                        </w:r>
                        <w:r w:rsidRPr="003F4EE7">
                          <w:rPr>
                            <w:i/>
                          </w:rPr>
                          <w:t xml:space="preserve">mail to: </w:t>
                        </w:r>
                        <w:r>
                          <w:fldChar w:fldCharType="begin"/>
                        </w:r>
                        <w:r>
                          <w:instrText xml:space="preserve"> HYPERLINK "mailto:reprints@ieee.org" </w:instrText>
                        </w:r>
                        <w:r>
                          <w:fldChar w:fldCharType="separate"/>
                        </w:r>
                        <w:r w:rsidRPr="009575BD">
                          <w:rPr>
                            <w:rStyle w:val="Hyperlink"/>
                            <w:i/>
                            <w:color w:val="000000" w:themeColor="text1"/>
                            <w:u w:val="none"/>
                            <w14:textOutline w14:w="9525" w14:cap="rnd" w14:cmpd="sng" w14:algn="ctr">
                              <w14:noFill/>
                              <w14:prstDash w14:val="solid"/>
                              <w14:bevel/>
                            </w14:textOutline>
                          </w:rPr>
                          <w:t>reprints@ieee.org</w:t>
                        </w:r>
                        <w:r>
                          <w:rPr>
                            <w:rStyle w:val="Hyperlink"/>
                            <w:i/>
                            <w:color w:val="000000" w:themeColor="text1"/>
                            <w:u w:val="none"/>
                            <w14:textOutline w14:w="9525" w14:cap="rnd" w14:cmpd="sng" w14:algn="ctr">
                              <w14:noFill/>
                              <w14:prstDash w14:val="solid"/>
                              <w14:bevel/>
                            </w14:textOutline>
                          </w:rPr>
                          <w:fldChar w:fldCharType="end"/>
                        </w:r>
                        <w:r w:rsidRPr="009575BD">
                          <w:rPr>
                            <w:i/>
                            <w:color w:val="000000" w:themeColor="text1"/>
                            <w14:textOutline w14:w="9525" w14:cap="rnd" w14:cmpd="sng" w14:algn="ctr">
                              <w14:noFill/>
                              <w14:prstDash w14:val="solid"/>
                              <w14:bevel/>
                            </w14:textOutline>
                          </w:rPr>
                          <w:t>.</w:t>
                        </w:r>
                      </w:ins>
                    </w:p>
                    <w:p w14:paraId="293261F5" w14:textId="77777777" w:rsidR="009C7BEC" w:rsidRPr="00DA11EB" w:rsidRDefault="009C7BEC"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 xml:space="preserve">have long been studied </w:t>
      </w:r>
      <w:r w:rsidR="004875DC">
        <w:t>–</w:t>
      </w:r>
      <w:r w:rsidR="00CD5F18">
        <w:t xml:space="preserve">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w:t>
      </w:r>
      <w:r w:rsidR="004875DC">
        <w:t>–</w:t>
      </w:r>
      <w:r w:rsidR="00CD5F18">
        <w:t xml:space="preserve">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r w:rsidR="009E189B">
        <w:rPr>
          <w:i/>
        </w:rPr>
        <w:t>A</w:t>
      </w:r>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3A8F48D9"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31FDDD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4875DC">
        <w:t>–</w:t>
      </w:r>
      <w:r w:rsidR="00043682" w:rsidRPr="00B34C5C">
        <w:t xml:space="preserve"> </w:t>
      </w:r>
      <w:r w:rsidR="00A6339A">
        <w:t>which does not follow Weber’s Law</w:t>
      </w:r>
      <w:r w:rsidR="00043682" w:rsidRPr="00B34C5C">
        <w:t xml:space="preserve"> </w:t>
      </w:r>
      <w:r w:rsidR="004875DC">
        <w:t>–</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w:t>
      </w:r>
      <w:bookmarkStart w:id="47" w:name="_GoBack"/>
      <w:bookmarkEnd w:id="47"/>
      <w:r w:rsidR="009E189B">
        <w:t xml:space="preserve">adopt a Bayesian model with linear mixed effects, which allows us to account for correlated </w:t>
      </w:r>
      <w:r w:rsidR="009735E7">
        <w:t>observations within participants and incorporate knowledge from previous work into our analysis.</w:t>
      </w:r>
    </w:p>
    <w:p w14:paraId="2D4BC4D4" w14:textId="07F4C915"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r w:rsidR="00E5325A">
        <w:t>Most concretely,</w:t>
      </w:r>
      <w:r w:rsidR="00FC19A8">
        <w:t xml:space="preserve"> we find that scatterplots are </w:t>
      </w:r>
      <w:r w:rsidR="00E5325A">
        <w:t>unique in yielding high precision of estimation of correlation for both positively- and negatively- correlated data while also having low variation in performance between individuals. This yields a straightforward design recommendation grounded in data.</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lastRenderedPageBreak/>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1936A36F"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w:t>
      </w:r>
      <w:r w:rsidR="004875DC">
        <w:t xml:space="preserve">the </w:t>
      </w:r>
      <w:r w:rsidR="004875DC" w:rsidRPr="004875DC">
        <w:t xml:space="preserve">correlation of a pair of variables, measured using Pearson's </w:t>
      </w:r>
      <w:r w:rsidR="004875DC" w:rsidRPr="00E966AB">
        <w:rPr>
          <w:i/>
        </w:rPr>
        <w:t>r</w:t>
      </w:r>
      <w:r w:rsidR="004875DC">
        <w:t>, and viewers’</w:t>
      </w:r>
      <w:r w:rsidR="004875DC" w:rsidRPr="004875DC">
        <w:t xml:space="preserve"> precision in estimating this correlation in a variety of different visualization types</w:t>
      </w:r>
      <w:r>
        <w:t>. This experiment employs a staircase procedure</w:t>
      </w:r>
      <w:r w:rsidR="00032192">
        <w:t>: participants are shown pairs of visualizations of correlation (e.g., two scatterplots) and asked to choose which has the higher correlation. Through successive choices, the procedure hones in on each participant’s</w:t>
      </w:r>
      <w:r>
        <w:t xml:space="preserve">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rsidR="00032192">
        <w:t xml:space="preserve">can </w:t>
      </w:r>
      <w:r>
        <w:t xml:space="preserve">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E966AB">
        <w:rPr>
          <w:i/>
        </w:rPr>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0F658935" w:rsidR="006515FD" w:rsidRPr="005F43DA" w:rsidRDefault="009B017E" w:rsidP="006E1133">
      <w:pPr>
        <w:pStyle w:val="BodyNoIndent"/>
      </w:pPr>
      <w:r>
        <w:t xml:space="preserve">Visualizations and directions were </w:t>
      </w:r>
      <w:r w:rsidR="002C2D66">
        <w:t>analyzed</w:t>
      </w:r>
      <w:r>
        <w:t xml:space="preserve"> as </w:t>
      </w:r>
      <w:r w:rsidRPr="009B017E">
        <w:rPr>
          <w:i/>
        </w:rPr>
        <w:t>visualization × direction pairs</w:t>
      </w:r>
      <w:r w:rsidR="005F43DA">
        <w:t>, of which there</w:t>
      </w:r>
      <w:r>
        <w:t xml:space="preserve"> are 18 (e.g., scatterplot</w:t>
      </w:r>
      <w:r w:rsidR="004875DC">
        <w:t>–negative</w:t>
      </w:r>
      <w:r>
        <w:t>, scatterplot</w:t>
      </w:r>
      <w:r w:rsidR="004875DC">
        <w:t>–positive</w:t>
      </w:r>
      <w:r>
        <w:t>, parallel coordinates</w:t>
      </w:r>
      <w:r w:rsidR="004875DC">
        <w:t>–positive</w:t>
      </w:r>
      <w:r>
        <w:t>,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w:t>
      </w:r>
      <w:r w:rsidR="004875DC">
        <w:t>–negative</w:t>
      </w:r>
      <w:r>
        <w:t>: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6856D53A"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Rensink &amp; Baldridge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finding</w:t>
      </w:r>
      <w:r w:rsidR="004875DC">
        <w:t xml:space="preserve">, </w:t>
      </w:r>
      <w:r>
        <w:t>for</w:t>
      </w:r>
      <w:r w:rsidR="004875DC">
        <w:t xml:space="preserve"> </w:t>
      </w:r>
      <w:r>
        <w:t xml:space="preserve"> example</w:t>
      </w:r>
      <w:r w:rsidR="004875DC">
        <w:t>,</w:t>
      </w:r>
      <w:r>
        <w:t xml:space="preserv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45C3E2FD" w:rsidR="000E1078" w:rsidRDefault="000E1078" w:rsidP="00916FA9">
      <w:pPr>
        <w:pStyle w:val="Body"/>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w:t>
      </w:r>
      <w:r w:rsidR="00916FA9">
        <w:t>such an approach</w:t>
      </w:r>
      <w:r w:rsidR="00423F2A">
        <w:t xml:space="preserve">, </w:t>
      </w:r>
      <w:r w:rsidR="00916FA9">
        <w:t xml:space="preserve">following after </w:t>
      </w:r>
      <w:r w:rsidR="00423F2A" w:rsidRPr="00584487">
        <w:t>Rensink</w:t>
      </w:r>
      <w:r w:rsidR="00423F2A">
        <w:t xml:space="preserve"> &amp; Baldridge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CB1A8D">
        <w:t xml:space="preserve">Fig. </w:t>
      </w:r>
      <w:r w:rsidR="00CB1A8D">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ins w:id="48" w:author="Matthew Kay" w:date="2015-07-29T23:49:00Z">
        <w:r w:rsidR="004346F1" w:rsidRPr="004346F1">
          <w:rPr>
            <w:i/>
            <w:rPrChange w:id="49" w:author="Matthew Kay" w:date="2015-07-29T23:50:00Z">
              <w:rPr/>
            </w:rPrChange>
          </w:rPr>
          <w:t>r</w:t>
        </w:r>
        <w:r w:rsidR="004346F1">
          <w:t xml:space="preserve"> and </w:t>
        </w:r>
      </w:ins>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r w:rsidR="002E5C04">
        <w:t xml:space="preserve">but </w:t>
      </w:r>
      <w:r w:rsidR="00980D3C">
        <w:t>not the performance of any individual</w:t>
      </w:r>
      <w:r w:rsidR="00A71C65">
        <w:t>.</w:t>
      </w:r>
    </w:p>
    <w:p w14:paraId="4FF585AE" w14:textId="69E1A436" w:rsidR="00AB0820" w:rsidRDefault="00FD182A" w:rsidP="00C95F6C">
      <w:pPr>
        <w:pStyle w:val="Body"/>
      </w:pPr>
      <w:r>
        <w:rPr>
          <w:noProof/>
        </w:rPr>
        <mc:AlternateContent>
          <mc:Choice Requires="wps">
            <w:drawing>
              <wp:anchor distT="0" distB="0" distL="114300" distR="114300" simplePos="0" relativeHeight="251670016" behindDoc="0" locked="0" layoutInCell="1" allowOverlap="0" wp14:anchorId="590089A6" wp14:editId="0551FE00">
                <wp:simplePos x="0" y="0"/>
                <wp:positionH relativeFrom="margin">
                  <wp:posOffset>3175</wp:posOffset>
                </wp:positionH>
                <wp:positionV relativeFrom="margin">
                  <wp:posOffset>1270</wp:posOffset>
                </wp:positionV>
                <wp:extent cx="6510020" cy="30797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510020" cy="3079750"/>
                        </a:xfrm>
                        <a:prstGeom prst="rect">
                          <a:avLst/>
                        </a:prstGeom>
                        <a:solidFill>
                          <a:prstClr val="white"/>
                        </a:solidFill>
                        <a:ln>
                          <a:noFill/>
                        </a:ln>
                        <a:effectLst/>
                      </wps:spPr>
                      <wps:txbx>
                        <w:txbxContent>
                          <w:p w14:paraId="34B6E639" w14:textId="7B96FA83" w:rsidR="009C7BEC" w:rsidRDefault="009C7BEC"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9C7BEC" w:rsidRPr="004524B7" w:rsidRDefault="009C7BEC" w:rsidP="00C95F6C">
                            <w:pPr>
                              <w:pStyle w:val="FigureCaption"/>
                              <w:rPr>
                                <w:b/>
                                <w:smallCaps/>
                                <w:spacing w:val="13"/>
                                <w:kern w:val="32"/>
                                <w:sz w:val="18"/>
                              </w:rPr>
                            </w:pPr>
                            <w:bookmarkStart w:id="50" w:name="_Ref415505730"/>
                            <w:r>
                              <w:t xml:space="preserve">Fig. </w:t>
                            </w:r>
                            <w:r>
                              <w:fldChar w:fldCharType="begin"/>
                            </w:r>
                            <w:r>
                              <w:instrText xml:space="preserve"> SEQ Fig. \* ARABIC </w:instrText>
                            </w:r>
                            <w:r>
                              <w:fldChar w:fldCharType="separate"/>
                            </w:r>
                            <w:r>
                              <w:rPr>
                                <w:noProof/>
                              </w:rPr>
                              <w:t>1</w:t>
                            </w:r>
                            <w:r>
                              <w:rPr>
                                <w:noProof/>
                              </w:rPr>
                              <w:fldChar w:fldCharType="end"/>
                            </w:r>
                            <w:bookmarkEnd w:id="50"/>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 xml:space="preserve">positive condition. The approach adjustment (part 2) for the Weber model is necessary because when the approach is from above, JND is underestimated (as higher values of </w:t>
                            </w:r>
                            <w:r w:rsidRPr="00E83D86">
                              <w:rPr>
                                <w:i/>
                              </w:rPr>
                              <w:t>r</w:t>
                            </w:r>
                            <w:r>
                              <w:t xml:space="preserve"> tend to have lower JND), and vice versa when the approach is from below. The correction moves </w:t>
                            </w:r>
                            <w:r w:rsidRPr="003B52D8">
                              <w:rPr>
                                <w:i/>
                              </w:rPr>
                              <w:t>r</w:t>
                            </w:r>
                            <w:r>
                              <w:t xml:space="preserve"> up by half the mean JND at that value of </w:t>
                            </w:r>
                            <w:r w:rsidRPr="00551318">
                              <w:rPr>
                                <w:i/>
                              </w:rPr>
                              <w:t>r</w:t>
                            </w:r>
                            <w:r>
                              <w:t xml:space="preserve"> when from above, and down by half the mean JND when from below. See Section </w:t>
                            </w:r>
                            <w:r>
                              <w:fldChar w:fldCharType="begin"/>
                            </w:r>
                            <w:r>
                              <w:instrText xml:space="preserve"> REF _Ref415008636 \r \h </w:instrText>
                            </w:r>
                            <w:r>
                              <w:fldChar w:fldCharType="separate"/>
                            </w:r>
                            <w:r>
                              <w:t>3</w:t>
                            </w:r>
                            <w:r>
                              <w:fldChar w:fldCharType="end"/>
                            </w:r>
                            <w:r>
                              <w:t xml:space="preserve"> for more detail on this problem and the alternative approach we take to addressing it in our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5pt;margin-top:.1pt;width:512.6pt;height:24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" o:allowoverlap="f" stroked="f">
                <v:textbox style="mso-fit-shape-to-text:t" inset="0,0,0,0">
                  <w:txbxContent>
                    <w:p w14:paraId="34B6E639" w14:textId="7B96FA83" w:rsidR="009C7BEC" w:rsidRDefault="009C7BEC"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9C7BEC" w:rsidRPr="004524B7" w:rsidRDefault="009C7BEC" w:rsidP="00C95F6C">
                      <w:pPr>
                        <w:pStyle w:val="FigureCaption"/>
                        <w:rPr>
                          <w:b/>
                          <w:smallCaps/>
                          <w:spacing w:val="13"/>
                          <w:kern w:val="32"/>
                          <w:sz w:val="18"/>
                        </w:rPr>
                      </w:pPr>
                      <w:bookmarkStart w:id="51" w:name="_Ref415505730"/>
                      <w:r>
                        <w:t xml:space="preserve">Fig. </w:t>
                      </w:r>
                      <w:r>
                        <w:fldChar w:fldCharType="begin"/>
                      </w:r>
                      <w:r>
                        <w:instrText xml:space="preserve"> SEQ Fig. \* ARABIC </w:instrText>
                      </w:r>
                      <w:r>
                        <w:fldChar w:fldCharType="separate"/>
                      </w:r>
                      <w:r>
                        <w:rPr>
                          <w:noProof/>
                        </w:rPr>
                        <w:t>1</w:t>
                      </w:r>
                      <w:r>
                        <w:rPr>
                          <w:noProof/>
                        </w:rPr>
                        <w:fldChar w:fldCharType="end"/>
                      </w:r>
                      <w:bookmarkEnd w:id="5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 xml:space="preserve">positive condition. The approach adjustment (part 2) for the Weber model is necessary because when the approach is from above, JND is underestimated (as higher values of </w:t>
                      </w:r>
                      <w:r w:rsidRPr="00E83D86">
                        <w:rPr>
                          <w:i/>
                        </w:rPr>
                        <w:t>r</w:t>
                      </w:r>
                      <w:r>
                        <w:t xml:space="preserve"> tend to have lower JND), and vice versa when the approach is from below. The correction moves </w:t>
                      </w:r>
                      <w:r w:rsidRPr="003B52D8">
                        <w:rPr>
                          <w:i/>
                        </w:rPr>
                        <w:t>r</w:t>
                      </w:r>
                      <w:r>
                        <w:t xml:space="preserve"> up by half the mean JND at that value of </w:t>
                      </w:r>
                      <w:r w:rsidRPr="00551318">
                        <w:rPr>
                          <w:i/>
                        </w:rPr>
                        <w:t>r</w:t>
                      </w:r>
                      <w:r>
                        <w:t xml:space="preserve"> when from above, and down by half the mean JND when from below. See Section </w:t>
                      </w:r>
                      <w:r>
                        <w:fldChar w:fldCharType="begin"/>
                      </w:r>
                      <w:r>
                        <w:instrText xml:space="preserve"> REF _Ref415008636 \r \h </w:instrText>
                      </w:r>
                      <w:r>
                        <w:fldChar w:fldCharType="separate"/>
                      </w:r>
                      <w:r>
                        <w:t>3</w:t>
                      </w:r>
                      <w:r>
                        <w:fldChar w:fldCharType="end"/>
                      </w:r>
                      <w:r>
                        <w:t xml:space="preserve"> for more detail on this problem and the alternative approach we take to addressing it in our model.</w:t>
                      </w:r>
                    </w:p>
                  </w:txbxContent>
                </v:textbox>
                <w10:wrap type="topAndBottom" anchorx="margin" anchory="margin"/>
              </v:shape>
            </w:pict>
          </mc:Fallback>
        </mc:AlternateContent>
      </w:r>
      <w:r w:rsidR="000E1078">
        <w:t>What this omits is any sense of the variance in individual performance</w:t>
      </w:r>
      <w:r w:rsidR="00423F2A">
        <w:t>, which diminishes the explanatory power of such models</w:t>
      </w:r>
      <w:r w:rsidR="000E1078">
        <w:t xml:space="preserve">. </w:t>
      </w:r>
      <w:r w:rsidR="00423F2A">
        <w:t>F</w:t>
      </w:r>
      <w:r w:rsidR="000E1078">
        <w:t xml:space="preserve">or example, </w:t>
      </w:r>
      <w:r w:rsidR="00423F2A">
        <w:t xml:space="preserve">it may be </w:t>
      </w:r>
      <w:r w:rsidR="000E1078">
        <w:t xml:space="preserve">that </w:t>
      </w:r>
      <w:r w:rsidR="002E5C04">
        <w:t xml:space="preserve">visualization </w:t>
      </w:r>
      <w:proofErr w:type="gramStart"/>
      <w:r w:rsidR="002E5C04" w:rsidRPr="00A71C65">
        <w:rPr>
          <w:i/>
        </w:rPr>
        <w:t>A</w:t>
      </w:r>
      <w:proofErr w:type="gramEnd"/>
      <w:r w:rsidR="000E1078">
        <w:t xml:space="preserve"> exhibit</w:t>
      </w:r>
      <w:r w:rsidR="002E5C04">
        <w:t>s</w:t>
      </w:r>
      <w:r w:rsidR="000E1078">
        <w:t xml:space="preserve"> </w:t>
      </w:r>
      <w:r w:rsidR="002E5C04">
        <w:t xml:space="preserve">high </w:t>
      </w:r>
      <w:r w:rsidR="000E1078">
        <w:t xml:space="preserve">precision of estimation </w:t>
      </w:r>
      <w:r w:rsidR="002E5C04">
        <w:t>(low</w:t>
      </w:r>
      <w:r w:rsidR="00980D3C">
        <w:t xml:space="preserve"> JND) </w:t>
      </w:r>
      <w:r w:rsidR="000E1078">
        <w:t xml:space="preserve">in the average case </w:t>
      </w:r>
      <w:r w:rsidR="004875DC">
        <w:t>–</w:t>
      </w:r>
      <w:r w:rsidR="000E1078">
        <w:t xml:space="preserve"> but that </w:t>
      </w:r>
      <w:r w:rsidR="002E5C04">
        <w:t xml:space="preserve">its </w:t>
      </w:r>
      <w:r w:rsidR="000E1078">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rsidR="000E1078">
        <w:t>slightly worse</w:t>
      </w:r>
      <w:r w:rsidR="00980D3C">
        <w:t xml:space="preserve"> on average but </w:t>
      </w:r>
      <w:del w:id="52" w:author="Matthew Kay" w:date="2015-08-01T13:14:00Z">
        <w:r w:rsidR="00980D3C" w:rsidDel="00744B60">
          <w:delText xml:space="preserve">which </w:delText>
        </w:r>
      </w:del>
      <w:r w:rsidR="000E1078">
        <w:t>is more consistent across individuals. Without considering variance, we have no way of knowing whether such differences exist, and we may be led</w:t>
      </w:r>
      <w:r w:rsidR="00AF67AB">
        <w:t xml:space="preserve">, </w:t>
      </w:r>
      <w:r w:rsidR="00A71C65">
        <w:t>for example</w:t>
      </w:r>
      <w:r w:rsidR="00AF67AB">
        <w:t>,</w:t>
      </w:r>
      <w:r w:rsidR="00A71C65">
        <w:t xml:space="preserve"> </w:t>
      </w:r>
      <w:r w:rsidR="000E1078">
        <w:t xml:space="preserve">to choose </w:t>
      </w:r>
      <w:r w:rsidR="00634CA6">
        <w:t>to</w:t>
      </w:r>
      <w:r w:rsidR="000E1078">
        <w:t xml:space="preserve"> deploy a </w:t>
      </w:r>
      <w:r w:rsidR="002E5C04">
        <w:t>visualization</w:t>
      </w:r>
      <w:r w:rsidR="000E1078">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66DE79DC"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(like Rensink &amp; Baldridge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w:t>
      </w:r>
      <w:r w:rsidR="004875DC">
        <w:t>–</w:t>
      </w:r>
      <w:r w:rsidR="00A71C65">
        <w:t xml:space="preserve"> </w:t>
      </w:r>
      <w:r w:rsidR="00634CA6">
        <w:t xml:space="preserve">for example, as </w:t>
      </w:r>
      <w:r w:rsidR="00980D3C">
        <w:t xml:space="preserve">the percent of variation explained by the model </w:t>
      </w:r>
      <w:r w:rsidR="004875DC">
        <w:t>–</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7FF5CE53"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w:t>
      </w:r>
      <w:r>
        <w:lastRenderedPageBreak/>
        <w:t>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 xml:space="preserve">interpretable effect sizes </w:t>
      </w:r>
      <w:r w:rsidR="004875DC">
        <w:t>–</w:t>
      </w:r>
      <w:r w:rsidR="00BC169A">
        <w:t xml:space="preserve"> for example, ratios of just-noticeable differences</w:t>
      </w:r>
      <w:r w:rsidR="00634CA6">
        <w:t>, from which we can say, “</w:t>
      </w:r>
      <w:r w:rsidR="00634CA6" w:rsidRPr="00744B60">
        <w:rPr>
          <w:rPrChange w:id="53" w:author="Matthew Kay" w:date="2015-08-01T13:12:00Z">
            <w:rPr>
              <w:i/>
            </w:rPr>
          </w:rPrChange>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744B60">
        <w:rPr>
          <w:rPrChange w:id="54" w:author="Matthew Kay" w:date="2015-08-01T13:12:00Z">
            <w:rPr>
              <w:i/>
            </w:rPr>
          </w:rPrChange>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55" w:name="_Ref415008636"/>
      <w:r w:rsidRPr="00AB0820">
        <w:t>Model</w:t>
      </w:r>
      <w:r w:rsidRPr="00AF146E">
        <w:t xml:space="preserve"> 1: Linear Model</w:t>
      </w:r>
      <w:bookmarkEnd w:id="55"/>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23169BA9" w:rsidR="00E553A6" w:rsidRPr="00E553A6" w:rsidRDefault="00BC169A" w:rsidP="006E1133">
      <w:pPr>
        <w:pStyle w:val="BodyNoIndent"/>
      </w:pPr>
      <w:r>
        <w:t xml:space="preserve">This is a </w:t>
      </w:r>
      <w:r w:rsidR="00D3671F">
        <w:t xml:space="preserve">fairly standard </w:t>
      </w:r>
      <w:r>
        <w:t xml:space="preserve">linear regression. </w:t>
      </w:r>
      <w:del w:id="56" w:author="Matthew Kay" w:date="2015-08-01T13:15:00Z">
        <w:r w:rsidDel="00744B60">
          <w:delText>Here we say that, f</w:delText>
        </w:r>
      </w:del>
      <w:ins w:id="57" w:author="Matthew Kay" w:date="2015-08-01T13:15:00Z">
        <w:r w:rsidR="00744B60">
          <w:t>F</w:t>
        </w:r>
      </w:ins>
      <w:r>
        <w:t xml:space="preserve">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02C386DC"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57A8BA4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9C7BEC" w:rsidRPr="00E553A6" w:rsidRDefault="009C7BEC"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C7BEC" w:rsidRPr="00E553A6" w:rsidRDefault="009C7BEC" w:rsidP="00C95F6C">
                            <w:pPr>
                              <w:pStyle w:val="FigureCaption"/>
                            </w:pPr>
                            <w:bookmarkStart w:id="58" w:name="_Ref415065078"/>
                            <w:r w:rsidRPr="00E553A6">
                              <w:t xml:space="preserve">Fig. </w:t>
                            </w:r>
                            <w:r>
                              <w:fldChar w:fldCharType="begin"/>
                            </w:r>
                            <w:r>
                              <w:instrText xml:space="preserve"> SEQ Fig. \* ARABIC </w:instrText>
                            </w:r>
                            <w:r>
                              <w:fldChar w:fldCharType="separate"/>
                            </w:r>
                            <w:r>
                              <w:rPr>
                                <w:noProof/>
                              </w:rPr>
                              <w:t>2</w:t>
                            </w:r>
                            <w:r>
                              <w:rPr>
                                <w:noProof/>
                              </w:rPr>
                              <w:fldChar w:fldCharType="end"/>
                            </w:r>
                            <w:bookmarkEnd w:id="58"/>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9C7BEC" w:rsidRPr="00E553A6" w:rsidRDefault="009C7BEC"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C7BEC" w:rsidRPr="00E553A6" w:rsidRDefault="009C7BEC" w:rsidP="00C95F6C">
                      <w:pPr>
                        <w:pStyle w:val="FigureCaption"/>
                      </w:pPr>
                      <w:bookmarkStart w:id="59" w:name="_Ref415065078"/>
                      <w:r w:rsidRPr="00E553A6">
                        <w:t xml:space="preserve">Fig. </w:t>
                      </w:r>
                      <w:r>
                        <w:fldChar w:fldCharType="begin"/>
                      </w:r>
                      <w:r>
                        <w:instrText xml:space="preserve"> SEQ Fig. \* ARABIC </w:instrText>
                      </w:r>
                      <w:r>
                        <w:fldChar w:fldCharType="separate"/>
                      </w:r>
                      <w:r>
                        <w:rPr>
                          <w:noProof/>
                        </w:rPr>
                        <w:t>2</w:t>
                      </w:r>
                      <w:r>
                        <w:rPr>
                          <w:noProof/>
                        </w:rPr>
                        <w:fldChar w:fldCharType="end"/>
                      </w:r>
                      <w:bookmarkEnd w:id="59"/>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4875DC">
        <w:t>–</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60" w:author="Matthew Kay" w:date="2015-07-29T23:03:00Z">
        <w:r w:rsidR="00CB1A8D" w:rsidRPr="00E553A6">
          <w:t xml:space="preserve">Fig. </w:t>
        </w:r>
        <w:r w:rsidR="00CB1A8D">
          <w:rPr>
            <w:noProof/>
          </w:rPr>
          <w:t>2</w:t>
        </w:r>
      </w:ins>
      <w:del w:id="61"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r w:rsidR="003B52D8" w:rsidRPr="00584487">
        <w:t>Rensink</w:t>
      </w:r>
      <w:r w:rsidR="00584487">
        <w:t xml:space="preserve"> &amp; Baldridge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CB1A8D">
        <w:t xml:space="preserve">Fig. </w:t>
      </w:r>
      <w:r w:rsidR="00CB1A8D">
        <w:rPr>
          <w:noProof/>
        </w:rPr>
        <w:t>1</w:t>
      </w:r>
      <w:r w:rsidR="00033671">
        <w:fldChar w:fldCharType="end"/>
      </w:r>
      <w:r w:rsidR="00033671">
        <w:t>)</w:t>
      </w:r>
      <w:r w:rsidR="003B52D8">
        <w:t>.</w:t>
      </w:r>
    </w:p>
    <w:p w14:paraId="1D817C44" w14:textId="308648FE"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62" w:author="Matthew Kay" w:date="2015-07-29T23:03:00Z">
        <w:r w:rsidR="00CB1A8D" w:rsidRPr="00E553A6">
          <w:t xml:space="preserve">Fig. </w:t>
        </w:r>
        <w:r w:rsidR="00CB1A8D">
          <w:rPr>
            <w:noProof/>
          </w:rPr>
          <w:t>2</w:t>
        </w:r>
      </w:ins>
      <w:del w:id="63"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64" w:author="Matthew Kay" w:date="2015-07-29T23:03:00Z">
        <w:r w:rsidR="00CB1A8D" w:rsidRPr="00E553A6">
          <w:t xml:space="preserve">Fig. </w:t>
        </w:r>
        <w:r w:rsidR="00CB1A8D">
          <w:rPr>
            <w:noProof/>
          </w:rPr>
          <w:t>2</w:t>
        </w:r>
      </w:ins>
      <w:del w:id="65"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9C7BEC"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7DDD4B7B"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r>
        <w:rPr>
          <w:i/>
        </w:rPr>
        <w:t>r</w:t>
      </w:r>
      <w:r>
        <w:t xml:space="preserve"> are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w:r w:rsidR="004875DC">
        <w:t>–</w:t>
      </w:r>
      <w:r>
        <w:t xml:space="preserve">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66" w:author="Matthew Kay" w:date="2015-07-29T23:03:00Z">
        <w:r w:rsidR="00CB1A8D" w:rsidRPr="00E553A6">
          <w:t xml:space="preserve">Fig. </w:t>
        </w:r>
        <w:r w:rsidR="00CB1A8D">
          <w:rPr>
            <w:noProof/>
          </w:rPr>
          <w:t>2</w:t>
        </w:r>
      </w:ins>
      <w:del w:id="67" w:author="Matthew Kay" w:date="2015-07-29T23:03:00Z">
        <w:r w:rsidR="00E966AB" w:rsidRPr="00E553A6" w:rsidDel="00CB1A8D">
          <w:delText xml:space="preserve">Fig. </w:delText>
        </w:r>
        <w:r w:rsidR="00E966AB" w:rsidDel="00CB1A8D">
          <w:rPr>
            <w:noProof/>
          </w:rPr>
          <w:delText>2</w:delText>
        </w:r>
      </w:del>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CB1A8D">
        <w:t xml:space="preserve">Fig. </w:t>
      </w:r>
      <w:r w:rsidR="00CB1A8D">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term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09044B29"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w:t>
      </w:r>
      <w:ins w:id="68" w:author="Matthew Kay" w:date="2015-07-29T23:51:00Z">
        <w:r w:rsidR="004346F1">
          <w:t xml:space="preserve">or, </w:t>
        </w:r>
      </w:ins>
      <w:del w:id="69" w:author="Matthew Kay" w:date="2015-07-29T23:51:00Z">
        <w:r w:rsidR="009B0E8B" w:rsidDel="004346F1">
          <w:delText>or,</w:delText>
        </w:r>
        <w:r w:rsidR="002C2D66" w:rsidDel="004346F1">
          <w:delText xml:space="preserve"> </w:delText>
        </w:r>
      </w:del>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CB1A8D">
        <w:t xml:space="preserve">Fig. </w:t>
      </w:r>
      <w:r w:rsidR="00CB1A8D">
        <w:rPr>
          <w:noProof/>
        </w:rPr>
        <w:t>3</w:t>
      </w:r>
      <w:r w:rsidR="00653F3B">
        <w:rPr>
          <w:highlight w:val="yellow"/>
        </w:rPr>
        <w:fldChar w:fldCharType="end"/>
      </w:r>
      <w:r w:rsidR="00653F3B">
        <w:t>A.1 shows a sample plot of the model fit for scatterplot</w:t>
      </w:r>
      <w:r w:rsidR="004875DC">
        <w:t>–negative</w:t>
      </w:r>
      <w:r w:rsidR="00653F3B">
        <w:t xml:space="preserve">: we can see that </w:t>
      </w:r>
      <w:r w:rsidR="00373782">
        <w:t xml:space="preserve">as </w:t>
      </w:r>
      <w:r w:rsidR="00653F3B">
        <w:rPr>
          <w:i/>
        </w:rPr>
        <w:t xml:space="preserve">r </w:t>
      </w:r>
      <w:r w:rsidR="00373782">
        <w:t>increases</w:t>
      </w:r>
      <w:r w:rsidR="00653F3B">
        <w:t>, the variance of the residuals gets smaller, violating this assumption.</w:t>
      </w:r>
    </w:p>
    <w:p w14:paraId="5915797F" w14:textId="25CB4DA0"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CB1A8D">
        <w:t xml:space="preserve">Fig. </w:t>
      </w:r>
      <w:r w:rsidR="00CB1A8D">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This is consistent with the example fit of scatterplot</w:t>
      </w:r>
      <w:r w:rsidR="004875DC">
        <w:t>–negative</w:t>
      </w:r>
      <w:r>
        <w:t xml:space="preser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CB1A8D">
        <w:t xml:space="preserve">Fig. </w:t>
      </w:r>
      <w:r w:rsidR="00CB1A8D">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CB1A8D">
        <w:t xml:space="preserve">Fig. </w:t>
      </w:r>
      <w:r w:rsidR="00CB1A8D">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70" w:name="_Ref415008651"/>
      <w:r w:rsidRPr="00AF146E">
        <w:t>Model 2: Log-Linear Model</w:t>
      </w:r>
      <w:bookmarkEnd w:id="70"/>
    </w:p>
    <w:p w14:paraId="50F3D136" w14:textId="42FF08F7" w:rsidR="008D2B54"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r w:rsidR="008D2B54">
        <w:t xml:space="preserve"> We can more systematically justify this transformation by fitting a Box-Cox transformation </w:t>
      </w:r>
      <w:r w:rsidR="008D2B54">
        <w:fldChar w:fldCharType="begin" w:fldLock="1"/>
      </w:r>
      <w:r w:rsidR="0035362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r w:rsidR="008D2B54">
        <w:fldChar w:fldCharType="separate"/>
      </w:r>
      <w:r w:rsidR="002168F8" w:rsidRPr="002168F8">
        <w:rPr>
          <w:noProof/>
        </w:rPr>
        <w:t>[8]</w:t>
      </w:r>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w:t>
      </w:r>
      <w:r w:rsidR="00FD533C">
        <w:t xml:space="preserve"> that stabilizes variance</w:t>
      </w:r>
      <w:r w:rsidR="008D2B54">
        <w:t xml:space="preserve">. The Box-Cox procedure for this data estimates </w:t>
      </w:r>
      <m:oMath>
        <m:r>
          <w:rPr>
            <w:rFonts w:ascii="Cambria Math" w:hAnsi="Cambria Math"/>
          </w:rPr>
          <m:t>λ=0.0292</m:t>
        </m:r>
      </m:oMath>
      <w:r w:rsidR="008D2B54">
        <w:t xml:space="preserve"> with a </w:t>
      </w:r>
      <w:r w:rsidR="008D2B54" w:rsidRPr="00D20D86">
        <w:t>95</w:t>
      </w:r>
      <w:r w:rsidR="008D2B54">
        <w:t xml:space="preserve">% confidence interval of </w:t>
      </w:r>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p>
    <w:p w14:paraId="5E3AD50E" w14:textId="3FBA321F" w:rsidR="009B0E57" w:rsidRDefault="00D4797E" w:rsidP="00E966AB">
      <w:pPr>
        <w:pStyle w:val="Body"/>
      </w:pPr>
      <w:r>
        <w:lastRenderedPageBreak/>
        <w:t>Log</w:t>
      </w:r>
      <w:r w:rsidR="009B0E57">
        <w:t xml:space="preserve"> transformation also has the useful property that the resulting model retains some interpretability: coefficients of this model th</w:t>
      </w:r>
      <w:r w:rsidR="00645A2C">
        <w:t>at</w:t>
      </w:r>
      <w:r w:rsidR="009B0E57">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744B60">
        <w:rPr>
          <w:rPrChange w:id="71" w:author="Matthew Kay" w:date="2015-08-01T13:12:00Z">
            <w:rPr>
              <w:i/>
            </w:rPr>
          </w:rPrChange>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744B60">
        <w:rPr>
          <w:rPrChange w:id="72" w:author="Matthew Kay" w:date="2015-08-01T13:12:00Z">
            <w:rPr>
              <w:i/>
            </w:rPr>
          </w:rPrChange>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54DCC313" w:rsidR="00645A2C" w:rsidRDefault="00FD182A" w:rsidP="006E1133">
      <w:pPr>
        <w:pStyle w:val="BodyNoIndent"/>
      </w:pPr>
      <w:r w:rsidRPr="00AF146E">
        <w:rPr>
          <w:noProof/>
        </w:rPr>
        <mc:AlternateContent>
          <mc:Choice Requires="wps">
            <w:drawing>
              <wp:anchor distT="45720" distB="45720" distL="114300" distR="114300" simplePos="0" relativeHeight="251660800" behindDoc="0" locked="0" layoutInCell="1" allowOverlap="0" wp14:anchorId="5D898B75" wp14:editId="2FDC8885">
                <wp:simplePos x="0" y="0"/>
                <wp:positionH relativeFrom="margin">
                  <wp:posOffset>3175</wp:posOffset>
                </wp:positionH>
                <wp:positionV relativeFrom="page">
                  <wp:posOffset>632460</wp:posOffset>
                </wp:positionV>
                <wp:extent cx="6506210" cy="547624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76240"/>
                        </a:xfrm>
                        <a:prstGeom prst="rect">
                          <a:avLst/>
                        </a:prstGeom>
                        <a:solidFill>
                          <a:srgbClr val="FFFFFF"/>
                        </a:solidFill>
                        <a:ln w="9525">
                          <a:noFill/>
                          <a:miter lim="800000"/>
                          <a:headEnd/>
                          <a:tailEnd/>
                        </a:ln>
                      </wps:spPr>
                      <wps:txbx>
                        <w:txbxContent>
                          <w:p w14:paraId="6A8C6E8F" w14:textId="25E6575C" w:rsidR="009C7BEC" w:rsidRPr="00850159" w:rsidRDefault="009C7BEC"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4E806D76" w:rsidR="009C7BEC" w:rsidRDefault="009C7BEC" w:rsidP="00C95F6C">
                            <w:pPr>
                              <w:pStyle w:val="FigureCaption"/>
                            </w:pPr>
                            <w:bookmarkStart w:id="73" w:name="_Ref415007748"/>
                            <w:r>
                              <w:t xml:space="preserve">Fig. </w:t>
                            </w:r>
                            <w:r>
                              <w:fldChar w:fldCharType="begin"/>
                            </w:r>
                            <w:r>
                              <w:instrText xml:space="preserve"> SEQ Fig. \* ARABIC </w:instrText>
                            </w:r>
                            <w:r>
                              <w:fldChar w:fldCharType="separate"/>
                            </w:r>
                            <w:r>
                              <w:rPr>
                                <w:noProof/>
                              </w:rPr>
                              <w:t>3</w:t>
                            </w:r>
                            <w:r>
                              <w:rPr>
                                <w:noProof/>
                              </w:rPr>
                              <w:fldChar w:fldCharType="end"/>
                            </w:r>
                            <w:bookmarkEnd w:id="73"/>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25pt;margin-top:49.8pt;width:512.3pt;height:431.2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" o:allowoverlap="f" stroked="f">
                <v:textbox style="mso-fit-shape-to-text:t" inset="0,0,0,0">
                  <w:txbxContent>
                    <w:p w14:paraId="6A8C6E8F" w14:textId="25E6575C" w:rsidR="009C7BEC" w:rsidRPr="00850159" w:rsidRDefault="009C7BEC"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4E806D76" w:rsidR="009C7BEC" w:rsidRDefault="009C7BEC" w:rsidP="00C95F6C">
                      <w:pPr>
                        <w:pStyle w:val="FigureCaption"/>
                      </w:pPr>
                      <w:bookmarkStart w:id="74" w:name="_Ref415007748"/>
                      <w:r>
                        <w:t xml:space="preserve">Fig. </w:t>
                      </w:r>
                      <w:r>
                        <w:fldChar w:fldCharType="begin"/>
                      </w:r>
                      <w:r>
                        <w:instrText xml:space="preserve"> SEQ Fig. \* ARABIC </w:instrText>
                      </w:r>
                      <w:r>
                        <w:fldChar w:fldCharType="separate"/>
                      </w:r>
                      <w:r>
                        <w:rPr>
                          <w:noProof/>
                        </w:rPr>
                        <w:t>3</w:t>
                      </w:r>
                      <w:r>
                        <w:rPr>
                          <w:noProof/>
                        </w:rPr>
                        <w:fldChar w:fldCharType="end"/>
                      </w:r>
                      <w:bookmarkEnd w:id="74"/>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645A2C">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CB1A8D">
        <w:t xml:space="preserve">Fig. </w:t>
      </w:r>
      <w:r w:rsidR="00CB1A8D">
        <w:rPr>
          <w:noProof/>
        </w:rPr>
        <w:t>3</w:t>
      </w:r>
      <w:r w:rsidR="008971C7">
        <w:rPr>
          <w:highlight w:val="yellow"/>
        </w:rPr>
        <w:fldChar w:fldCharType="end"/>
      </w:r>
      <w:r w:rsidR="008971C7">
        <w:t>B</w:t>
      </w:r>
      <w:r w:rsidR="00645A2C">
        <w:t>), we can see that the fit no longer suffers from problems of non-constant variance</w:t>
      </w:r>
      <w:r w:rsidR="00F66D98">
        <w:t xml:space="preserve"> or highly-skewed residuals</w:t>
      </w:r>
      <w:r w:rsidR="009D47CB">
        <w:t xml:space="preserve">. </w:t>
      </w:r>
      <w:r w:rsidR="004B5468">
        <w:t>This fit also exhibits lower AIC than the linear model (</w:t>
      </w:r>
      <m:oMath>
        <m:r>
          <w:rPr>
            <w:rFonts w:ascii="Cambria Math" w:hAnsi="Cambria Math"/>
          </w:rPr>
          <m:t>-11683</m:t>
        </m:r>
      </m:oMath>
      <w:r w:rsidR="004D14EF">
        <w:t xml:space="preserve"> </w:t>
      </w:r>
      <w:r w:rsidR="004B5468">
        <w:t>versus</w:t>
      </w:r>
      <w:r w:rsidR="004D14EF">
        <w:t xml:space="preserve"> </w:t>
      </w:r>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2"/>
      </w:r>
      <w:r w:rsidR="004B5468">
        <w:t xml:space="preserve"> </w:t>
      </w:r>
      <w:r w:rsidR="00645A2C">
        <w:t>The residual distribution more closely matches the normal distribution assumed by the model</w:t>
      </w:r>
      <w:r w:rsidR="00F66D98">
        <w:t>: Its residuals exhibit less skewness than the linear model (</w:t>
      </w:r>
      <m:oMath>
        <m:r>
          <w:rPr>
            <w:rFonts w:ascii="Cambria Math" w:hAnsi="Cambria Math"/>
          </w:rPr>
          <m:t>-0.29</m:t>
        </m:r>
      </m:oMath>
      <w:r w:rsidR="00F66D98">
        <w:t xml:space="preserve"> versus </w:t>
      </w:r>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 where the normal distribution is 0 for both measures.</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s that are less than 0</w:t>
      </w:r>
      <w:r w:rsidR="008560D3">
        <w:t xml:space="preserve">, </w:t>
      </w:r>
      <w:r w:rsidR="00701E02">
        <w:t xml:space="preserve">that </w:t>
      </w:r>
      <w:r w:rsidR="008560D3">
        <w:t>the log-linear model does not.</w:t>
      </w:r>
      <w:r w:rsidR="009D47CB">
        <w:rPr>
          <w:rStyle w:val="FootnoteReference"/>
        </w:rPr>
        <w:footnoteReference w:id="3"/>
      </w:r>
      <w:r w:rsidR="00FD533C">
        <w:t xml:space="preserve"> Thus, </w:t>
      </w:r>
      <w:r w:rsidR="00F64595">
        <w:t xml:space="preserve">the log-linear </w:t>
      </w:r>
      <w:r w:rsidR="00FD533C">
        <w:t xml:space="preserve">model more accurately describes the </w:t>
      </w:r>
      <w:r w:rsidR="00F64595">
        <w:t xml:space="preserve">observed </w:t>
      </w:r>
      <w:r w:rsidR="00FD533C">
        <w:t xml:space="preserve">distribution of </w:t>
      </w:r>
      <w:r w:rsidR="00FD533C" w:rsidRPr="00E966AB">
        <w:t>JND</w:t>
      </w:r>
      <w:r w:rsidR="00FD533C">
        <w:t xml:space="preserve"> </w:t>
      </w:r>
      <w:r w:rsidR="00F64595">
        <w:t xml:space="preserve">for a </w:t>
      </w:r>
      <w:r w:rsidR="00FD533C">
        <w:t xml:space="preserve">given </w:t>
      </w:r>
      <w:r w:rsidR="00FD533C" w:rsidRPr="00E966AB">
        <w:rPr>
          <w:i/>
        </w:rPr>
        <w:t>r</w:t>
      </w:r>
      <w:r w:rsidR="00F64595">
        <w:rPr>
          <w:i/>
        </w:rPr>
        <w:t>,</w:t>
      </w:r>
      <w:r w:rsidR="00FD533C">
        <w:t xml:space="preserve"> </w:t>
      </w:r>
      <w:r w:rsidR="00F64595">
        <w:t>visualization, and direction than the linear model, and should be preferred.</w:t>
      </w:r>
    </w:p>
    <w:p w14:paraId="0F5E1CFC" w14:textId="29B3B8B6"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F480F79" w:rsidR="008560D3" w:rsidRDefault="00553ED8" w:rsidP="00C95F6C">
      <w:pPr>
        <w:pStyle w:val="Body"/>
      </w:pPr>
      <w:r w:rsidRPr="00553ED8">
        <w:rPr>
          <w:b/>
        </w:rPr>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t xml:space="preserve"> The original paper justified this as a way to address non-normality in the data (although as we have seen above, it did not). Since we have addressed the issue of normality </w:t>
      </w:r>
      <w:r>
        <w:lastRenderedPageBreak/>
        <w:t xml:space="preserve">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11F9A18E" w:rsidR="000C6B79" w:rsidRDefault="00A265AD" w:rsidP="00C95F6C">
      <w:pPr>
        <w:pStyle w:val="Body"/>
      </w:pPr>
      <w:r>
        <w:rPr>
          <w:b/>
        </w:rPr>
        <w:t>Data worse than chance</w:t>
      </w:r>
      <w:r w:rsidR="00553ED8">
        <w:t xml:space="preserve">. In </w:t>
      </w:r>
      <w:del w:id="75" w:author="Matthew Kay" w:date="2015-08-01T13:16:00Z">
        <w:r w:rsidR="00553ED8" w:rsidDel="00744B60">
          <w:delText>t</w:delText>
        </w:r>
        <w:r w:rsidR="00DA164E" w:rsidDel="00744B60">
          <w:delText>he original work</w:delText>
        </w:r>
      </w:del>
      <w:ins w:id="76" w:author="Matthew Kay" w:date="2015-08-01T13:16:00Z">
        <w:r w:rsidR="00744B60">
          <w:t xml:space="preserve">Harrison </w:t>
        </w:r>
        <w:r w:rsidR="00744B60" w:rsidRPr="00744B60">
          <w:rPr>
            <w:i/>
            <w:rPrChange w:id="77" w:author="Matthew Kay" w:date="2015-08-01T13:16:00Z">
              <w:rPr/>
            </w:rPrChange>
          </w:rPr>
          <w:t>et al.</w:t>
        </w:r>
      </w:ins>
      <w:r w:rsidR="00DA164E">
        <w:t>,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78" w:name="_Ref415409868"/>
      <w:r w:rsidRPr="00AF146E">
        <w:t>Model 3: Censored Log-Linear Model</w:t>
      </w:r>
      <w:bookmarkEnd w:id="78"/>
    </w:p>
    <w:p w14:paraId="5498328E" w14:textId="3DBD49C0"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35362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"[9], [10]"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CB1A8D">
        <w:t xml:space="preserve">Fig. </w:t>
      </w:r>
      <w:r w:rsidR="00CB1A8D">
        <w:rPr>
          <w:noProof/>
        </w:rPr>
        <w:t>4</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w:t>
      </w:r>
      <w:r w:rsidR="004875DC">
        <w:t>–</w:t>
      </w:r>
      <w:r w:rsidR="00C63FB1" w:rsidRPr="00AF146E">
        <w:t xml:space="preserve"> either because the setup of the experiment makes them indistinguishable from chance, or because of ceilings and floors in observable JND due to the bounds on </w:t>
      </w:r>
      <w:r w:rsidR="00C63FB1" w:rsidRPr="00C63FB1">
        <w:rPr>
          <w:i/>
        </w:rPr>
        <w:t>r</w:t>
      </w:r>
      <w:r w:rsidR="00C63FB1" w:rsidRPr="00AF146E">
        <w:t xml:space="preserve"> </w:t>
      </w:r>
      <w:r w:rsidR="004875DC">
        <w:t>–</w:t>
      </w:r>
      <w:r w:rsidR="00C63FB1" w:rsidRPr="00AF146E">
        <w:t xml:space="preserve">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7D4EC7B0"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5F7E0DCE">
                <wp:simplePos x="0" y="0"/>
                <wp:positionH relativeFrom="margin">
                  <wp:posOffset>0</wp:posOffset>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9C7BEC" w:rsidRDefault="009C7BEC"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9C7BEC" w:rsidRPr="00A573A0" w:rsidRDefault="009C7BEC" w:rsidP="00C95F6C">
                            <w:pPr>
                              <w:pStyle w:val="FigureCaption"/>
                              <w:rPr>
                                <w:rFonts w:ascii="Cambria Math" w:hAnsi="Cambria Math"/>
                                <w:noProof/>
                                <w:sz w:val="18"/>
                              </w:rPr>
                            </w:pPr>
                            <w:bookmarkStart w:id="79" w:name="_Ref415264541"/>
                            <w:r>
                              <w:t xml:space="preserve">Fig. </w:t>
                            </w:r>
                            <w:r>
                              <w:fldChar w:fldCharType="begin"/>
                            </w:r>
                            <w:r>
                              <w:instrText xml:space="preserve"> SEQ Fig. \* ARABIC </w:instrText>
                            </w:r>
                            <w:r>
                              <w:fldChar w:fldCharType="separate"/>
                            </w:r>
                            <w:r>
                              <w:rPr>
                                <w:noProof/>
                              </w:rPr>
                              <w:t>4</w:t>
                            </w:r>
                            <w:r>
                              <w:rPr>
                                <w:noProof/>
                              </w:rPr>
                              <w:fldChar w:fldCharType="end"/>
                            </w:r>
                            <w:bookmarkEnd w:id="79"/>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" o:allowoverlap="f" stroked="f">
                <v:textbox style="mso-fit-shape-to-text:t" inset="0,0,0,0">
                  <w:txbxContent>
                    <w:p w14:paraId="2BA8E535" w14:textId="24ADC0DF" w:rsidR="009C7BEC" w:rsidRDefault="009C7BEC"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9C7BEC" w:rsidRPr="00A573A0" w:rsidRDefault="009C7BEC" w:rsidP="00C95F6C">
                      <w:pPr>
                        <w:pStyle w:val="FigureCaption"/>
                        <w:rPr>
                          <w:rFonts w:ascii="Cambria Math" w:hAnsi="Cambria Math"/>
                          <w:noProof/>
                          <w:sz w:val="18"/>
                        </w:rPr>
                      </w:pPr>
                      <w:bookmarkStart w:id="80" w:name="_Ref415264541"/>
                      <w:r>
                        <w:t xml:space="preserve">Fig. </w:t>
                      </w:r>
                      <w:r>
                        <w:fldChar w:fldCharType="begin"/>
                      </w:r>
                      <w:r>
                        <w:instrText xml:space="preserve"> SEQ Fig. \* ARABIC </w:instrText>
                      </w:r>
                      <w:r>
                        <w:fldChar w:fldCharType="separate"/>
                      </w:r>
                      <w:r>
                        <w:rPr>
                          <w:noProof/>
                        </w:rPr>
                        <w:t>4</w:t>
                      </w:r>
                      <w:r>
                        <w:rPr>
                          <w:noProof/>
                        </w:rPr>
                        <w:fldChar w:fldCharType="end"/>
                      </w:r>
                      <w:bookmarkEnd w:id="80"/>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CB1A8D">
        <w:t xml:space="preserve">Fig. </w:t>
      </w:r>
      <w:r w:rsidR="00CB1A8D">
        <w:rPr>
          <w:noProof/>
        </w:rPr>
        <w:t>5</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CB1A8D">
        <w:t xml:space="preserve">Fig. </w:t>
      </w:r>
      <w:r w:rsidR="00CB1A8D">
        <w:rPr>
          <w:noProof/>
        </w:rPr>
        <w:t>6</w:t>
      </w:r>
      <w:r w:rsidR="00D87CFD">
        <w:rPr>
          <w:highlight w:val="yellow"/>
        </w:rPr>
        <w:fldChar w:fldCharType="end"/>
      </w:r>
      <w:r w:rsidR="002C6DE2">
        <w:t>).</w:t>
      </w:r>
      <w:r w:rsidR="002168F8">
        <w:t xml:space="preserve"> The chance boundary was determined by simulating a participant guessing randomly in the staircase procedure; see Section 3.2 of Harrison </w:t>
      </w:r>
      <w:r w:rsidR="002168F8" w:rsidRPr="00E966AB">
        <w:rPr>
          <w:i/>
        </w:rPr>
        <w:t>et al</w:t>
      </w:r>
      <w:r w:rsidR="002168F8">
        <w:t xml:space="preserve"> </w:t>
      </w:r>
      <w:r w:rsidR="002168F8">
        <w:fldChar w:fldCharType="begin" w:fldLock="1"/>
      </w:r>
      <w:r w:rsidR="0035362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168F8">
        <w:fldChar w:fldCharType="separate"/>
      </w:r>
      <w:r w:rsidR="002168F8" w:rsidRPr="002168F8">
        <w:rPr>
          <w:noProof/>
        </w:rPr>
        <w:t>[1]</w:t>
      </w:r>
      <w:r w:rsidR="002168F8">
        <w:fldChar w:fldCharType="end"/>
      </w:r>
      <w:r w:rsidR="002168F8" w:rsidRPr="00E966AB">
        <w:rPr>
          <w:i/>
        </w:rPr>
        <w:t>.</w:t>
      </w:r>
    </w:p>
    <w:p w14:paraId="3F321E4B" w14:textId="565F6AA6"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01E47D5E">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9C7BEC" w:rsidRDefault="009C7BEC"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9C7BEC" w:rsidRPr="00512C9E" w:rsidRDefault="009C7BEC" w:rsidP="00512C9E">
                            <w:pPr>
                              <w:pStyle w:val="FigureCaption"/>
                              <w:rPr>
                                <w:rFonts w:ascii="Times" w:hAnsi="Times"/>
                                <w:b/>
                                <w:noProof/>
                                <w:sz w:val="18"/>
                              </w:rPr>
                            </w:pPr>
                            <w:bookmarkStart w:id="81" w:name="_Ref415530909"/>
                            <w:r>
                              <w:t xml:space="preserve">Fig. </w:t>
                            </w:r>
                            <w:r>
                              <w:fldChar w:fldCharType="begin"/>
                            </w:r>
                            <w:r>
                              <w:instrText xml:space="preserve"> SEQ Fig. \* ARABIC </w:instrText>
                            </w:r>
                            <w:r>
                              <w:fldChar w:fldCharType="separate"/>
                            </w:r>
                            <w:r>
                              <w:rPr>
                                <w:noProof/>
                              </w:rPr>
                              <w:t>5</w:t>
                            </w:r>
                            <w:r>
                              <w:rPr>
                                <w:noProof/>
                              </w:rPr>
                              <w:fldChar w:fldCharType="end"/>
                            </w:r>
                            <w:bookmarkEnd w:id="81"/>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9C7BEC" w:rsidRDefault="009C7BEC"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9C7BEC" w:rsidRPr="00512C9E" w:rsidRDefault="009C7BEC" w:rsidP="00512C9E">
                      <w:pPr>
                        <w:pStyle w:val="FigureCaption"/>
                        <w:rPr>
                          <w:rFonts w:ascii="Times" w:hAnsi="Times"/>
                          <w:b/>
                          <w:noProof/>
                          <w:sz w:val="18"/>
                        </w:rPr>
                      </w:pPr>
                      <w:bookmarkStart w:id="82" w:name="_Ref415530909"/>
                      <w:r>
                        <w:t xml:space="preserve">Fig. </w:t>
                      </w:r>
                      <w:r>
                        <w:fldChar w:fldCharType="begin"/>
                      </w:r>
                      <w:r>
                        <w:instrText xml:space="preserve"> SEQ Fig. \* ARABIC </w:instrText>
                      </w:r>
                      <w:r>
                        <w:fldChar w:fldCharType="separate"/>
                      </w:r>
                      <w:r>
                        <w:rPr>
                          <w:noProof/>
                        </w:rPr>
                        <w:t>5</w:t>
                      </w:r>
                      <w:r>
                        <w:rPr>
                          <w:noProof/>
                        </w:rPr>
                        <w:fldChar w:fldCharType="end"/>
                      </w:r>
                      <w:bookmarkEnd w:id="82"/>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CB1A8D">
        <w:t xml:space="preserve">Fig. </w:t>
      </w:r>
      <w:r w:rsidR="00CB1A8D">
        <w:rPr>
          <w:noProof/>
        </w:rPr>
        <w:t>5</w:t>
      </w:r>
      <w:r w:rsidR="00D87CFD">
        <w:rPr>
          <w:highlight w:val="yellow"/>
        </w:rPr>
        <w:fldChar w:fldCharType="end"/>
      </w:r>
      <w:r w:rsidR="00B444F8">
        <w:t>)</w:t>
      </w:r>
      <w:r w:rsidR="002C6DE2">
        <w:t>.</w:t>
      </w:r>
    </w:p>
    <w:p w14:paraId="02C034D0" w14:textId="314640EF"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35AA3758">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9C7BEC" w:rsidRDefault="009C7BEC"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9C7BEC" w:rsidRPr="00EE0A4D" w:rsidRDefault="009C7BEC" w:rsidP="00EE0A4D">
                            <w:pPr>
                              <w:pStyle w:val="FigureCaption"/>
                            </w:pPr>
                            <w:bookmarkStart w:id="83" w:name="_Ref415530912"/>
                            <w:r>
                              <w:t xml:space="preserve">Fig. </w:t>
                            </w:r>
                            <w:r>
                              <w:fldChar w:fldCharType="begin"/>
                            </w:r>
                            <w:r>
                              <w:instrText xml:space="preserve"> SEQ Fig. \* ARABIC </w:instrText>
                            </w:r>
                            <w:r>
                              <w:fldChar w:fldCharType="separate"/>
                            </w:r>
                            <w:r>
                              <w:rPr>
                                <w:noProof/>
                              </w:rPr>
                              <w:t>6</w:t>
                            </w:r>
                            <w:r>
                              <w:rPr>
                                <w:noProof/>
                              </w:rPr>
                              <w:fldChar w:fldCharType="end"/>
                            </w:r>
                            <w:bookmarkEnd w:id="83"/>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9C7BEC" w:rsidRDefault="009C7BEC"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9C7BEC" w:rsidRPr="00EE0A4D" w:rsidRDefault="009C7BEC" w:rsidP="00EE0A4D">
                      <w:pPr>
                        <w:pStyle w:val="FigureCaption"/>
                      </w:pPr>
                      <w:bookmarkStart w:id="84" w:name="_Ref415530912"/>
                      <w:r>
                        <w:t xml:space="preserve">Fig. </w:t>
                      </w:r>
                      <w:r>
                        <w:fldChar w:fldCharType="begin"/>
                      </w:r>
                      <w:r>
                        <w:instrText xml:space="preserve"> SEQ Fig. \* ARABIC </w:instrText>
                      </w:r>
                      <w:r>
                        <w:fldChar w:fldCharType="separate"/>
                      </w:r>
                      <w:r>
                        <w:rPr>
                          <w:noProof/>
                        </w:rPr>
                        <w:t>6</w:t>
                      </w:r>
                      <w:r>
                        <w:rPr>
                          <w:noProof/>
                        </w:rPr>
                        <w:fldChar w:fldCharType="end"/>
                      </w:r>
                      <w:bookmarkEnd w:id="84"/>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w:t>
      </w:r>
      <w:r w:rsidR="00C3638E">
        <w:t>i</w:t>
      </w:r>
      <w:r w:rsidR="002C6DE2">
        <w:t xml:space="preserve">n JND (perhaps due to some perceptual difference in positive or negative correlations) </w:t>
      </w:r>
      <w:r w:rsidR="004875DC">
        <w:t>–</w:t>
      </w:r>
      <w:r w:rsidR="002C6DE2">
        <w:t xml:space="preserve">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CB1A8D">
        <w:t xml:space="preserve">Fig. </w:t>
      </w:r>
      <w:r w:rsidR="00CB1A8D">
        <w:rPr>
          <w:noProof/>
        </w:rPr>
        <w:t>6</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49EC9E3B"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rsidR="00CB1A8D">
        <w:t xml:space="preserve">Fig. </w:t>
      </w:r>
      <w:r w:rsidR="00CB1A8D">
        <w:rPr>
          <w:noProof/>
        </w:rPr>
        <w:t>5</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CB1A8D">
        <w:t xml:space="preserve">Fig. </w:t>
      </w:r>
      <w:r w:rsidR="00CB1A8D">
        <w:rPr>
          <w:noProof/>
        </w:rPr>
        <w:t>6</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9C7BEC"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5788F87C" w:rsidR="007D0B04" w:rsidRDefault="00263093" w:rsidP="006E1133">
      <w:pPr>
        <w:pStyle w:val="BodyNoIndent"/>
      </w:pPr>
      <w:r>
        <w:t>Then w</w:t>
      </w:r>
      <w:r w:rsidR="00047789">
        <w:t xml:space="preserve">e </w:t>
      </w:r>
      <w:ins w:id="85" w:author="Matthew Kay" w:date="2015-08-01T13:17:00Z">
        <w:r w:rsidR="00AD0F16">
          <w:t xml:space="preserve">change </w:t>
        </w:r>
      </w:ins>
      <w:del w:id="86" w:author="Matthew Kay" w:date="2015-08-01T13:17:00Z">
        <w:r w:rsidR="00047789" w:rsidDel="00AD0F16">
          <w:delText xml:space="preserve">use </w:delText>
        </w:r>
      </w:del>
      <w:r w:rsidR="00047789">
        <w:t xml:space="preserve">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del w:id="87" w:author="Matthew Kay" w:date="2015-08-01T13:18:00Z">
        <w:r w:rsidR="00047789" w:rsidDel="00AD0F16">
          <w:delText xml:space="preserve">of </w:delText>
        </w:r>
      </w:del>
      <w:proofErr w:type="gramStart"/>
      <w:ins w:id="88" w:author="Matthew Kay" w:date="2015-08-01T13:18:00Z">
        <w:r w:rsidR="00AD0F16">
          <w:t xml:space="preserve">of </w:t>
        </w:r>
      </w:ins>
      <w:proofErr w:type="gramEnd"/>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 xml:space="preserve">if its observed value is greater than that </w:t>
      </w:r>
      <w:r w:rsidR="00047789">
        <w:lastRenderedPageBreak/>
        <w:t>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1DCFA76F" w:rsidR="00047789" w:rsidRDefault="00FD182A" w:rsidP="00C95F6C">
      <w:pPr>
        <w:pStyle w:val="Heading2"/>
      </w:pPr>
      <w:r>
        <w:rPr>
          <w:noProof/>
        </w:rPr>
        <mc:AlternateContent>
          <mc:Choice Requires="wps">
            <w:drawing>
              <wp:anchor distT="0" distB="0" distL="114300" distR="114300" simplePos="0" relativeHeight="251690496" behindDoc="0" locked="0" layoutInCell="1" allowOverlap="1" wp14:anchorId="28319654" wp14:editId="44A60F59">
                <wp:simplePos x="0" y="0"/>
                <wp:positionH relativeFrom="margin">
                  <wp:posOffset>3333115</wp:posOffset>
                </wp:positionH>
                <wp:positionV relativeFrom="margin">
                  <wp:align>top</wp:align>
                </wp:positionV>
                <wp:extent cx="3182112" cy="4014216"/>
                <wp:effectExtent l="0" t="0" r="0" b="6350"/>
                <wp:wrapTopAndBottom/>
                <wp:docPr id="44" name="Text Box 44"/>
                <wp:cNvGraphicFramePr/>
                <a:graphic xmlns:a="http://schemas.openxmlformats.org/drawingml/2006/main">
                  <a:graphicData uri="http://schemas.microsoft.com/office/word/2010/wordprocessingShape">
                    <wps:wsp>
                      <wps:cNvSpPr txBox="1"/>
                      <wps:spPr>
                        <a:xfrm>
                          <a:off x="0" y="0"/>
                          <a:ext cx="3182112" cy="4014216"/>
                        </a:xfrm>
                        <a:prstGeom prst="rect">
                          <a:avLst/>
                        </a:prstGeom>
                        <a:solidFill>
                          <a:prstClr val="white"/>
                        </a:solidFill>
                        <a:ln>
                          <a:noFill/>
                        </a:ln>
                        <a:effectLst/>
                      </wps:spPr>
                      <wps:txbx>
                        <w:txbxContent>
                          <w:p w14:paraId="76DA706F" w14:textId="2FF43471" w:rsidR="009C7BEC" w:rsidRDefault="009C7BEC" w:rsidP="00E966AB">
                            <w:r>
                              <w:t xml:space="preserve">           </w:t>
                            </w:r>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p>
                          <w:p w14:paraId="7AD30907" w14:textId="0265F8B8" w:rsidR="009C7BEC" w:rsidRPr="00C01902" w:rsidRDefault="009C7BEC" w:rsidP="00C01902">
                            <w:pPr>
                              <w:pStyle w:val="FigureCaption"/>
                            </w:pPr>
                            <w:bookmarkStart w:id="89" w:name="_Ref415533129"/>
                            <w:r>
                              <w:t xml:space="preserve">Fig. </w:t>
                            </w:r>
                            <w:r>
                              <w:fldChar w:fldCharType="begin"/>
                            </w:r>
                            <w:r>
                              <w:instrText xml:space="preserve"> SEQ Fig. \* ARABIC </w:instrText>
                            </w:r>
                            <w:r>
                              <w:fldChar w:fldCharType="separate"/>
                            </w:r>
                            <w:r>
                              <w:rPr>
                                <w:noProof/>
                              </w:rPr>
                              <w:t>7</w:t>
                            </w:r>
                            <w:r>
                              <w:rPr>
                                <w:noProof/>
                              </w:rPr>
                              <w:fldChar w:fldCharType="end"/>
                            </w:r>
                            <w:bookmarkEnd w:id="89"/>
                            <w:r>
                              <w:t>. Comparison of models fit to all data for line–positive and donut–positive with and without censoring, showing how censoring responds when some observations or many observations are censored. In conditions with few censored observations (not shown), the censored model fit is virtually identical to the uncensored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45pt;margin-top:0;width:250.55pt;height:316.1pt;z-index:25169049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" stroked="f">
                <v:textbox style="mso-fit-shape-to-text:t" inset="0,0,0,0">
                  <w:txbxContent>
                    <w:p w14:paraId="76DA706F" w14:textId="2FF43471" w:rsidR="009C7BEC" w:rsidRDefault="009C7BEC" w:rsidP="00E966AB">
                      <w:r>
                        <w:t xml:space="preserve">           </w:t>
                      </w:r>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p>
                    <w:p w14:paraId="7AD30907" w14:textId="0265F8B8" w:rsidR="009C7BEC" w:rsidRPr="00C01902" w:rsidRDefault="009C7BEC" w:rsidP="00C01902">
                      <w:pPr>
                        <w:pStyle w:val="FigureCaption"/>
                      </w:pPr>
                      <w:bookmarkStart w:id="90" w:name="_Ref415533129"/>
                      <w:r>
                        <w:t xml:space="preserve">Fig. </w:t>
                      </w:r>
                      <w:r>
                        <w:fldChar w:fldCharType="begin"/>
                      </w:r>
                      <w:r>
                        <w:instrText xml:space="preserve"> SEQ Fig. \* ARABIC </w:instrText>
                      </w:r>
                      <w:r>
                        <w:fldChar w:fldCharType="separate"/>
                      </w:r>
                      <w:r>
                        <w:rPr>
                          <w:noProof/>
                        </w:rPr>
                        <w:t>7</w:t>
                      </w:r>
                      <w:r>
                        <w:rPr>
                          <w:noProof/>
                        </w:rPr>
                        <w:fldChar w:fldCharType="end"/>
                      </w:r>
                      <w:bookmarkEnd w:id="90"/>
                      <w:r>
                        <w:t>. Comparison of models fit to all data for line–positive and donut–positive with and without censoring, showing how censoring responds when some observations or many observations are censored. In conditions with few censored observations (not shown), the censored model fit is virtually identical to the uncensored fit.</w:t>
                      </w:r>
                    </w:p>
                  </w:txbxContent>
                </v:textbox>
                <w10:wrap type="topAndBottom" anchorx="margin" anchory="margin"/>
              </v:shape>
            </w:pict>
          </mc:Fallback>
        </mc:AlternateContent>
      </w:r>
      <w:r w:rsidR="00701E02">
        <w:t>Bias in uncensored model</w:t>
      </w:r>
    </w:p>
    <w:p w14:paraId="3504B355" w14:textId="7E6C0A9A"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CB1A8D">
        <w:t xml:space="preserve">Fig. </w:t>
      </w:r>
      <w:r w:rsidR="00CB1A8D">
        <w:rPr>
          <w:noProof/>
        </w:rPr>
        <w:t>7</w:t>
      </w:r>
      <w:r w:rsidR="00C01902">
        <w:rPr>
          <w:highlight w:val="yellow"/>
        </w:rPr>
        <w:fldChar w:fldCharType="end"/>
      </w:r>
      <w:r>
        <w:t xml:space="preserve">, which compares censored </w:t>
      </w:r>
      <w:r w:rsidR="00CF3B6A">
        <w:t>model</w:t>
      </w:r>
      <w:r w:rsidR="00032192">
        <w:t>s</w:t>
      </w:r>
      <w:r>
        <w:t xml:space="preserve"> for </w:t>
      </w:r>
      <w:r w:rsidR="00C01902">
        <w:t>line</w:t>
      </w:r>
      <w:r w:rsidR="00032192">
        <w:t>–</w:t>
      </w:r>
      <w:r w:rsidR="00C01902">
        <w:t>positive</w:t>
      </w:r>
      <w:r w:rsidR="00032192">
        <w:t xml:space="preserve"> and donut–positive </w:t>
      </w:r>
      <w:r w:rsidR="00CF3B6A">
        <w:t>to uncensored model</w:t>
      </w:r>
      <w:r w:rsidR="00032192">
        <w:t>s</w:t>
      </w:r>
      <w:r w:rsidR="00CF3B6A">
        <w:t xml:space="preserve">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low-performing visualization</w:t>
      </w:r>
      <w:r w:rsidR="00032192">
        <w:t>s</w:t>
      </w:r>
      <w:r>
        <w:t xml:space="preserve"> seem better than </w:t>
      </w:r>
      <w:r w:rsidR="00032192">
        <w:t>they are</w:t>
      </w:r>
      <w:r>
        <w:t>,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032192">
        <w:t>, and demonstrates how censoring let</w:t>
      </w:r>
      <w:r w:rsidR="004024C6">
        <w:t>s</w:t>
      </w:r>
      <w:r w:rsidR="00032192">
        <w:t xml:space="preserve"> us include conditions excluded from the original analysis</w:t>
      </w:r>
      <w:r w:rsidR="004F79C7">
        <w:t>.</w:t>
      </w:r>
      <w:r w:rsidR="00F64595">
        <w:t xml:space="preserve"> Censoring addresses these </w:t>
      </w:r>
      <w:r w:rsidR="00C3638E">
        <w:t>issues</w:t>
      </w:r>
      <w:r w:rsidR="00F64595">
        <w:t xml:space="preserve"> without </w:t>
      </w:r>
      <w:r w:rsidR="006B791D">
        <w:t>sacrificing the quality of</w:t>
      </w:r>
      <w:r w:rsidR="00F64595">
        <w:t xml:space="preserve"> the fit for conditions that are not affected by </w:t>
      </w:r>
      <w:r w:rsidR="00C3638E">
        <w:t>these issues</w:t>
      </w:r>
      <w:r w:rsidR="00F64595">
        <w:t>, and thus is preferable to the uncensored model.</w:t>
      </w:r>
    </w:p>
    <w:p w14:paraId="10609C13" w14:textId="77777777" w:rsidR="007D0B04" w:rsidRPr="00AF146E" w:rsidRDefault="007D0B04" w:rsidP="003E556D">
      <w:pPr>
        <w:pStyle w:val="Heading1"/>
      </w:pPr>
      <w:r w:rsidRPr="00AF146E">
        <w:t>Model 4: Bayesian Censored Log-Linear Model</w:t>
      </w:r>
    </w:p>
    <w:p w14:paraId="01A5E787" w14:textId="7CB2E39F"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35362E">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"[11]"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4E923F2B" w:rsidR="00E52A54" w:rsidRDefault="00E52A54" w:rsidP="00C95F6C">
      <w:pPr>
        <w:pStyle w:val="Body"/>
      </w:pPr>
      <w:r>
        <w:t>This approach yields a richer estimatio</w:t>
      </w:r>
      <w:r w:rsidR="0019125A">
        <w:t xml:space="preserve">n of the parameters of interest </w:t>
      </w:r>
      <w:r w:rsidR="004875DC">
        <w:t>–</w:t>
      </w:r>
      <w:r w:rsidR="0019125A">
        <w:t xml:space="preserve"> </w:t>
      </w:r>
      <w:r>
        <w:t>complete posterior probability distribution</w:t>
      </w:r>
      <w:r w:rsidR="0019125A">
        <w:t>s</w:t>
      </w:r>
      <w:r>
        <w:t xml:space="preserve"> of all parameters</w:t>
      </w:r>
      <w:r w:rsidR="0019125A">
        <w:t xml:space="preserve"> </w:t>
      </w:r>
      <w:r w:rsidR="004875DC">
        <w:t>–</w:t>
      </w:r>
      <w:r w:rsidR="0019125A">
        <w:t xml:space="preserve">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Kruschke’s </w:t>
      </w:r>
      <w:r>
        <w:fldChar w:fldCharType="begin" w:fldLock="1"/>
      </w:r>
      <w:r w:rsidR="0035362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"[12]"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386E672E"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35362E">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"[13], [14]"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r w:rsidR="00BC517A" w:rsidRPr="00BC517A">
        <w:rPr>
          <w:i/>
        </w:rPr>
        <w:t>pseudoreplication</w:t>
      </w:r>
      <w:r w:rsidR="00BC517A">
        <w:rPr>
          <w:i/>
        </w:rPr>
        <w:t xml:space="preserve"> </w:t>
      </w:r>
      <w:r w:rsidR="00BC517A">
        <w:fldChar w:fldCharType="begin" w:fldLock="1"/>
      </w:r>
      <w:r w:rsidR="0035362E">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"[15]"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9C7BEC"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is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Rensink &amp; Baldridge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xml:space="preserve">, but can use knowledge of performance on </w:t>
      </w:r>
      <w:r w:rsidR="00DA412A">
        <w:lastRenderedPageBreak/>
        <w:t>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(log(0.45))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34BA215" w:rsidR="00B2648F" w:rsidRDefault="00B2648F" w:rsidP="00C95F6C">
      <w:pPr>
        <w:pStyle w:val="Body"/>
      </w:pPr>
      <w:r>
        <w:t xml:space="preserve">However, this is only the mode: we can use </w:t>
      </w:r>
      <w:r w:rsidR="00436C54">
        <w:t>Rensink</w:t>
      </w:r>
      <w:r>
        <w:t xml:space="preserve"> &amp; Baldridge</w:t>
      </w:r>
      <w:r w:rsidR="00436C54">
        <w:t xml:space="preserve">’s data </w:t>
      </w:r>
      <w:r>
        <w:t>to specify the prior variance of these parameters as encompassing a set of reasonable models by ensuring that believable models are within 1 or 2 standard deviations of the mean of the prior. While Rensink &amp; Baldri</w:t>
      </w:r>
      <w:ins w:id="91" w:author="Matthew Kay" w:date="2015-07-29T23:47:00Z">
        <w:r w:rsidR="004346F1">
          <w:t>d</w:t>
        </w:r>
      </w:ins>
      <w:r>
        <w:t>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4795D5A5" w:rsidR="0070541A" w:rsidRDefault="0070541A" w:rsidP="00C95F6C">
      <w:pPr>
        <w:pStyle w:val="Body"/>
      </w:pPr>
      <w:r>
        <w:t xml:space="preserve">We use a similar examination of Rensink </w:t>
      </w:r>
      <w:r w:rsidR="00F50400">
        <w:t>&amp;</w:t>
      </w:r>
      <w:r>
        <w:t xml:space="preserve"> Baldri</w:t>
      </w:r>
      <w:ins w:id="92" w:author="Matthew Kay" w:date="2015-07-29T23:48:00Z">
        <w:r w:rsidR="004346F1">
          <w:t>d</w:t>
        </w:r>
      </w:ins>
      <w:r>
        <w:t xml:space="preserve">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7"/>
      </w:r>
    </w:p>
    <w:p w14:paraId="2E089952" w14:textId="77777777" w:rsidR="0069770F" w:rsidRDefault="0069770F" w:rsidP="00C95F6C"/>
    <w:p w14:paraId="1AEEADFE" w14:textId="45823396" w:rsidR="0069770F" w:rsidRPr="00436C54"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1CDA09F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35362E">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"[16]"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8"/>
      </w:r>
      <w:r w:rsidR="007E080A">
        <w:t xml:space="preserve"> </w:t>
      </w:r>
    </w:p>
    <w:p w14:paraId="0B5F2A24" w14:textId="77777777" w:rsidR="00F843E8" w:rsidRDefault="00F843E8" w:rsidP="00C95F6C">
      <w:pPr>
        <w:pStyle w:val="Heading2"/>
      </w:pPr>
      <w:bookmarkStart w:id="100" w:name="_Ref415497565"/>
      <w:r>
        <w:t>Performance on a hypothetical set of datasets</w:t>
      </w:r>
      <w:bookmarkEnd w:id="100"/>
    </w:p>
    <w:p w14:paraId="5CE06FC2" w14:textId="68F2C2E6" w:rsidR="00F843E8" w:rsidRDefault="00F843E8" w:rsidP="006E1133">
      <w:pPr>
        <w:pStyle w:val="BodyNoIndent"/>
      </w:pPr>
      <w:r>
        <w:t xml:space="preserve">We can use our model to derive the expected precision of estimation of a typical individual on an unknown dataset. Rensink &amp; Baldridge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9C7BE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lastRenderedPageBreak/>
        <w:t>We can then use MCMC sampling</w:t>
      </w:r>
      <w:r>
        <w:rPr>
          <w:rStyle w:val="FootnoteReference"/>
        </w:rPr>
        <w:footnoteReference w:id="9"/>
      </w:r>
      <w:r>
        <w:t xml:space="preserve"> to obtain a posterior distribution of </w:t>
      </w:r>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9C7BEC"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27DD74F3" w:rsid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1F6009FE" w:rsidR="00A34301" w:rsidRPr="00AF146E" w:rsidRDefault="0045429D" w:rsidP="003E556D">
      <w:pPr>
        <w:pStyle w:val="Heading1"/>
      </w:pPr>
      <w:bookmarkStart w:id="101" w:name="_Ref415494209"/>
      <w:r>
        <w:t>Results of Final Model</w:t>
      </w:r>
      <w:bookmarkEnd w:id="101"/>
    </w:p>
    <w:p w14:paraId="04CF407D" w14:textId="7A6241F9" w:rsidR="0064216F" w:rsidRDefault="007251F6" w:rsidP="006F5504">
      <w:pPr>
        <w:pStyle w:val="BodyNoIndent"/>
      </w:pPr>
      <w:r w:rsidRPr="00E966AB">
        <w:fldChar w:fldCharType="begin"/>
      </w:r>
      <w:r w:rsidRPr="00997C71">
        <w:instrText xml:space="preserve"> REF _Ref415447337 \h </w:instrText>
      </w:r>
      <w:r w:rsidR="00443388" w:rsidRPr="00E966AB">
        <w:instrText xml:space="preserve"> \* MERGEFORMAT </w:instrText>
      </w:r>
      <w:r w:rsidRPr="00E966AB">
        <w:fldChar w:fldCharType="separate"/>
      </w:r>
      <w:r w:rsidR="00CB1A8D">
        <w:t xml:space="preserve">Fig. </w:t>
      </w:r>
      <w:r w:rsidR="00CB1A8D">
        <w:rPr>
          <w:noProof/>
        </w:rPr>
        <w:t>8</w:t>
      </w:r>
      <w:r w:rsidRPr="00E966AB">
        <w:fldChar w:fldCharType="end"/>
      </w:r>
      <w:r w:rsidRPr="006F5504">
        <w:t xml:space="preserve">.1 </w:t>
      </w:r>
      <w:r w:rsidR="00D907FA" w:rsidRPr="006F5504">
        <w:t>shows</w:t>
      </w:r>
      <w:r w:rsidR="00D907FA" w:rsidRPr="00997C71">
        <w:t xml:space="preserve"> the results of our model in log space for each visuali</w:t>
      </w:r>
      <w:r w:rsidR="00D907FA">
        <w:t xml:space="preserve">zation. </w:t>
      </w:r>
      <w:r w:rsidR="0064216F" w:rsidRPr="00185792">
        <w:t xml:space="preserve">Harrison </w:t>
      </w:r>
      <w:r w:rsidR="0064216F" w:rsidRPr="00185792">
        <w:rPr>
          <w:i/>
        </w:rPr>
        <w:t>et al.</w:t>
      </w:r>
      <w:r w:rsidR="0064216F">
        <w:t xml:space="preserve"> used their model to derive a total ranking of all visualizations analyzed (i.e., a ranking that explicitly places each visualization either above or below every other visualization). However, they did not take the error in their model into account in deriving this ranking – given how close the estimates of participants’ precision is for many of the visualization types, it is likely that their respective positions in a total ranking are simply due to chance. </w:t>
      </w:r>
    </w:p>
    <w:p w14:paraId="5B514602" w14:textId="13E82426" w:rsidR="007251F6" w:rsidRDefault="0064216F" w:rsidP="006F5504">
      <w:pPr>
        <w:pStyle w:val="Body"/>
      </w:pPr>
      <w:r>
        <w:t xml:space="preserve">Because of this, we instead focus our results on a partial </w:t>
      </w:r>
      <w:r w:rsidR="00242036">
        <w:t>ranking</w:t>
      </w:r>
      <w:r>
        <w:t xml:space="preserve">, admitting that based on the available evidence there is little practical difference between certain </w:t>
      </w:r>
      <w:r w:rsidRPr="00970FB0">
        <w:t>visualization × directi</w:t>
      </w:r>
      <w:r>
        <w:t xml:space="preserve">on pairs (though a total ranking is easily derived from our data, available in our supplementary materials). Based on </w:t>
      </w:r>
      <w:r w:rsidR="00902084">
        <w:t xml:space="preserve">the method outlined </w:t>
      </w:r>
      <w:r>
        <w:t xml:space="preserve">in Section </w:t>
      </w:r>
      <w:r>
        <w:fldChar w:fldCharType="begin"/>
      </w:r>
      <w:r>
        <w:instrText xml:space="preserve"> REF _Ref415497565 \r \h </w:instrText>
      </w:r>
      <w:r>
        <w:fldChar w:fldCharType="separate"/>
      </w:r>
      <w:r w:rsidR="00CB1A8D">
        <w:t>6.3</w:t>
      </w:r>
      <w:r>
        <w:fldChar w:fldCharType="end"/>
      </w:r>
      <w:r w:rsidR="00902084">
        <w:t xml:space="preserve">, </w:t>
      </w:r>
      <w:r w:rsidR="00D907FA">
        <w:t xml:space="preserve">we </w:t>
      </w:r>
      <w:r w:rsidR="007251F6">
        <w:t xml:space="preserve">roughly group </w:t>
      </w:r>
      <w:r w:rsidR="007251F6" w:rsidRPr="00970FB0">
        <w:t>visualization × directi</w:t>
      </w:r>
      <w:r w:rsidR="007251F6">
        <w:t xml:space="preserve">on pairs into </w:t>
      </w:r>
      <w:r w:rsidR="00D907FA">
        <w:t xml:space="preserve">a partial ranking based on the expected average </w:t>
      </w:r>
      <w:r w:rsidR="007251F6">
        <w:t xml:space="preserve">person’s </w:t>
      </w:r>
      <w:r w:rsidR="00D907FA">
        <w:t>performance integrated over the fit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CB1A8D">
        <w:t xml:space="preserve">Fig. </w:t>
      </w:r>
      <w:r w:rsidR="00CB1A8D">
        <w:rPr>
          <w:noProof/>
        </w:rPr>
        <w:t>8</w:t>
      </w:r>
      <w:r w:rsidR="007251F6">
        <w:rPr>
          <w:highlight w:val="yellow"/>
        </w:rPr>
        <w:fldChar w:fldCharType="end"/>
      </w:r>
      <w:r w:rsidR="007251F6">
        <w:t>.2)</w:t>
      </w:r>
      <w:r w:rsidR="00D907FA">
        <w:t xml:space="preserve">. We can see </w:t>
      </w:r>
      <w:r w:rsidR="007251F6">
        <w:t xml:space="preserve">four groups emerge. We then take the difference </w:t>
      </w:r>
      <w:r w:rsidR="007D4522">
        <w:t xml:space="preserve">in </w:t>
      </w:r>
      <w:r w:rsidR="007251F6">
        <w:t xml:space="preserve">expected precision between each successive group. This difference </w:t>
      </w:r>
      <w:r w:rsidR="00F527AC">
        <w:t xml:space="preserve">in means </w:t>
      </w:r>
      <w:r w:rsidR="007251F6">
        <w:t xml:space="preserve">(on the log scale) corresponds to a ratio </w:t>
      </w:r>
      <w:r w:rsidR="00F527AC">
        <w:t xml:space="preserve">of </w:t>
      </w:r>
      <w:r w:rsidR="0075669D">
        <w:t>geometric means</w:t>
      </w:r>
      <w:r w:rsidR="004458B9">
        <w:t xml:space="preserve"> </w:t>
      </w:r>
      <w:r w:rsidR="007251F6">
        <w:t>on the original data scale; here we see that the visualizations in each successive group yield</w:t>
      </w:r>
      <w:r w:rsidR="00D907FA">
        <w:t xml:space="preserve"> </w:t>
      </w:r>
      <w:r w:rsidR="00902084">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rsidR="00902084">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CB1A8D">
        <w:t xml:space="preserve">Fig. </w:t>
      </w:r>
      <w:r w:rsidR="00CB1A8D">
        <w:rPr>
          <w:noProof/>
        </w:rPr>
        <w:t>8</w:t>
      </w:r>
      <w:r w:rsidR="007251F6">
        <w:rPr>
          <w:highlight w:val="yellow"/>
        </w:rPr>
        <w:fldChar w:fldCharType="end"/>
      </w:r>
      <w:r w:rsidR="007251F6">
        <w:t>.3</w:t>
      </w:r>
      <w:r w:rsidR="00D907FA">
        <w:t xml:space="preserve">). </w:t>
      </w:r>
    </w:p>
    <w:p w14:paraId="204BC9E0" w14:textId="0C62467E"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r w:rsidR="00242036">
        <w:t xml:space="preserve"> (none of the models in the “indistinguishable from chance”</w:t>
      </w:r>
      <w:r w:rsidR="0064216F">
        <w:t xml:space="preserve"> group were included in Harrison </w:t>
      </w:r>
      <w:r w:rsidR="0064216F" w:rsidRPr="00E966AB">
        <w:rPr>
          <w:i/>
        </w:rPr>
        <w:t>et al.</w:t>
      </w:r>
      <w:r w:rsidR="0064216F" w:rsidRPr="00E966AB">
        <w:t>’s</w:t>
      </w:r>
      <w:r w:rsidR="0064216F">
        <w:t xml:space="preserve"> final analysis</w:t>
      </w:r>
      <w:r w:rsidR="00242036">
        <w:t>)</w:t>
      </w:r>
      <w:r w:rsidR="007251F6">
        <w:t xml:space="preserve">. </w:t>
      </w:r>
      <w:r w:rsidR="0064216F">
        <w:t xml:space="preserve">Using censoring, we were able to formulate a </w:t>
      </w:r>
      <w:r w:rsidR="00114C14">
        <w:t>model such that we did not have to drop these conditions</w:t>
      </w:r>
      <w:r w:rsidR="0064216F">
        <w:t xml:space="preserve">; instead, </w:t>
      </w:r>
      <w:r w:rsidR="00114C14">
        <w:t xml:space="preserve">we </w:t>
      </w:r>
      <w:r w:rsidR="0064216F">
        <w:t xml:space="preserve">can </w:t>
      </w:r>
      <w:r w:rsidR="00114C14">
        <w:t xml:space="preserve">derive estimates of their performance, just with </w:t>
      </w:r>
      <w:r>
        <w:t>comparatively high</w:t>
      </w:r>
      <w:r w:rsidR="00114C14">
        <w:t>er</w:t>
      </w:r>
      <w:r>
        <w:t xml:space="preserve"> uncertainty</w:t>
      </w:r>
      <w:r w:rsidR="0064216F">
        <w:t xml:space="preserve"> –</w:t>
      </w:r>
      <w:r w:rsidR="00114C14">
        <w:t xml:space="preserve">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CB1A8D">
        <w:t xml:space="preserve">Fig. </w:t>
      </w:r>
      <w:r w:rsidR="00CB1A8D">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w:t>
      </w:r>
      <w:r w:rsidR="00114C14" w:rsidRPr="00E966AB">
        <w:rPr>
          <w:i/>
        </w:rPr>
        <w:t>them</w:t>
      </w:r>
      <w:r w:rsidR="00114C14">
        <w:t xml:space="preserve"> from the model.</w:t>
      </w:r>
      <w:r w:rsidR="009C4344">
        <w:t xml:space="preserve"> Given a future experiment designed to be more sensitive to JNDs in this range, we might still use these posteriors as priors in such an analysis.</w:t>
      </w:r>
    </w:p>
    <w:p w14:paraId="765AEAEE" w14:textId="41C901A2"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CB1A8D">
        <w:t xml:space="preserve">Fig. </w:t>
      </w:r>
      <w:r w:rsidR="00CB1A8D">
        <w:rPr>
          <w:noProof/>
        </w:rPr>
        <w:t>9</w:t>
      </w:r>
      <w:r w:rsidR="00A333D4">
        <w:fldChar w:fldCharType="end"/>
      </w:r>
      <w:r w:rsidR="00A333D4">
        <w:t>). W</w:t>
      </w:r>
      <w:r w:rsidR="00114C14">
        <w:t>hile parallel coordinates</w:t>
      </w:r>
      <w:r w:rsidR="004875DC">
        <w:t>–negative</w:t>
      </w:r>
      <w:r w:rsidR="00114C14">
        <w:t xml:space="preserve"> may be slightly more variable, the difference </w:t>
      </w:r>
      <w:r w:rsidR="002C7093">
        <w:t xml:space="preserve">between it and scatterplot–negative is </w:t>
      </w:r>
      <w:r w:rsidR="00114C14">
        <w:t xml:space="preserve">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w:t>
      </w:r>
      <w:r w:rsidR="00DA3656">
        <w:t xml:space="preserve">nearly </w:t>
      </w:r>
      <w:r w:rsidR="00114C14">
        <w:t xml:space="preserve">all cases </w:t>
      </w:r>
      <w:r w:rsidR="004875DC">
        <w:t>–</w:t>
      </w:r>
      <w:r w:rsidR="00114C14">
        <w:t xml:space="preserve"> it is in the highest-performing group of visualizations for both negative and positively-correlated data, and its individual variance is comparable to (and likely slightly better than) its nearest contender in </w:t>
      </w:r>
      <w:r w:rsidR="00114C14">
        <w:lastRenderedPageBreak/>
        <w:t>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0F3E7C19"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discuss</w:t>
      </w:r>
      <w:r w:rsidR="00187546">
        <w:t xml:space="preserve">ing </w:t>
      </w:r>
      <w:r>
        <w:t>replication and the value of Bayesian analysis to it</w:t>
      </w:r>
      <w:r w:rsidR="00187546">
        <w:t>, and concluding with design implications</w:t>
      </w:r>
      <w:r>
        <w:t>.</w:t>
      </w:r>
    </w:p>
    <w:p w14:paraId="4F06505A" w14:textId="66439CA3" w:rsidR="00B55BC6" w:rsidRDefault="00FD182A" w:rsidP="00C95F6C">
      <w:pPr>
        <w:pStyle w:val="Heading2"/>
      </w:pPr>
      <w:r>
        <w:rPr>
          <w:noProof/>
        </w:rPr>
        <mc:AlternateContent>
          <mc:Choice Requires="wps">
            <w:drawing>
              <wp:anchor distT="0" distB="0" distL="114300" distR="114300" simplePos="0" relativeHeight="251674112" behindDoc="0" locked="0" layoutInCell="1" allowOverlap="0" wp14:anchorId="72D2134A" wp14:editId="6DB199AB">
                <wp:simplePos x="0" y="0"/>
                <wp:positionH relativeFrom="margin">
                  <wp:posOffset>3175</wp:posOffset>
                </wp:positionH>
                <wp:positionV relativeFrom="margin">
                  <wp:posOffset>1270</wp:posOffset>
                </wp:positionV>
                <wp:extent cx="6510655" cy="3264408"/>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10655" cy="3264408"/>
                        </a:xfrm>
                        <a:prstGeom prst="rect">
                          <a:avLst/>
                        </a:prstGeom>
                        <a:solidFill>
                          <a:prstClr val="white"/>
                        </a:solidFill>
                        <a:ln>
                          <a:noFill/>
                        </a:ln>
                        <a:effectLst/>
                      </wps:spPr>
                      <wps:txbx>
                        <w:txbxContent>
                          <w:p w14:paraId="0207CA29" w14:textId="1D036C42" w:rsidR="009C7BEC" w:rsidRDefault="009C7BEC" w:rsidP="00C95F6C">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5D94C4B5" w:rsidR="009C7BEC" w:rsidRPr="0041507B" w:rsidRDefault="009C7BEC" w:rsidP="00C95F6C">
                            <w:pPr>
                              <w:pStyle w:val="FigureCaption"/>
                              <w:rPr>
                                <w:rFonts w:ascii="Times" w:hAnsi="Times"/>
                                <w:noProof/>
                              </w:rPr>
                            </w:pPr>
                            <w:bookmarkStart w:id="102" w:name="_Ref415447337"/>
                            <w:r>
                              <w:t xml:space="preserve">Fig. </w:t>
                            </w:r>
                            <w:r>
                              <w:fldChar w:fldCharType="begin"/>
                            </w:r>
                            <w:r>
                              <w:instrText xml:space="preserve"> SEQ Fig. \* ARABIC </w:instrText>
                            </w:r>
                            <w:r>
                              <w:fldChar w:fldCharType="separate"/>
                            </w:r>
                            <w:r>
                              <w:rPr>
                                <w:noProof/>
                              </w:rPr>
                              <w:t>8</w:t>
                            </w:r>
                            <w:r>
                              <w:rPr>
                                <w:noProof/>
                              </w:rPr>
                              <w:fldChar w:fldCharType="end"/>
                            </w:r>
                            <w:bookmarkEnd w:id="102"/>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total ranking from our results would not be the same (e.g., parallel coordinates–negative and scatterplot–negative swap positions), and we provide and emphasize a partial ranking (instead of a total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25pt;margin-top:.1pt;width:512.65pt;height:257.05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" o:allowoverlap="f" stroked="f">
                <v:textbox style="mso-fit-shape-to-text:t" inset="0,0,0,0">
                  <w:txbxContent>
                    <w:p w14:paraId="0207CA29" w14:textId="1D036C42" w:rsidR="009C7BEC" w:rsidRDefault="009C7BEC" w:rsidP="00C95F6C">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5D94C4B5" w:rsidR="009C7BEC" w:rsidRPr="0041507B" w:rsidRDefault="009C7BEC" w:rsidP="00C95F6C">
                      <w:pPr>
                        <w:pStyle w:val="FigureCaption"/>
                        <w:rPr>
                          <w:rFonts w:ascii="Times" w:hAnsi="Times"/>
                          <w:noProof/>
                        </w:rPr>
                      </w:pPr>
                      <w:bookmarkStart w:id="103" w:name="_Ref415447337"/>
                      <w:r>
                        <w:t xml:space="preserve">Fig. </w:t>
                      </w:r>
                      <w:r>
                        <w:fldChar w:fldCharType="begin"/>
                      </w:r>
                      <w:r>
                        <w:instrText xml:space="preserve"> SEQ Fig. \* ARABIC </w:instrText>
                      </w:r>
                      <w:r>
                        <w:fldChar w:fldCharType="separate"/>
                      </w:r>
                      <w:r>
                        <w:rPr>
                          <w:noProof/>
                        </w:rPr>
                        <w:t>8</w:t>
                      </w:r>
                      <w:r>
                        <w:rPr>
                          <w:noProof/>
                        </w:rPr>
                        <w:fldChar w:fldCharType="end"/>
                      </w:r>
                      <w:bookmarkEnd w:id="103"/>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total ranking from our results would not be the same (e.g., parallel coordinates–negative and scatterplot–negative swap positions), and we provide and emphasize a partial ranking (instead of a total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B55BC6">
        <w:t>Perceptual laws</w:t>
      </w:r>
    </w:p>
    <w:p w14:paraId="7EA7D054" w14:textId="2073B495" w:rsidR="00AD0F16" w:rsidRDefault="00FD182A">
      <w:pPr>
        <w:pStyle w:val="BodyNoIndent"/>
        <w:rPr>
          <w:ins w:id="104" w:author="Matthew Kay" w:date="2015-08-01T13:20:00Z"/>
        </w:rPr>
      </w:pPr>
      <w:r>
        <w:rPr>
          <w:noProof/>
        </w:rPr>
        <mc:AlternateContent>
          <mc:Choice Requires="wps">
            <w:drawing>
              <wp:anchor distT="0" distB="0" distL="114300" distR="114300" simplePos="0" relativeHeight="251678208" behindDoc="0" locked="0" layoutInCell="1" allowOverlap="0" wp14:anchorId="470ACF3C" wp14:editId="4ADCFBE5">
                <wp:simplePos x="0" y="0"/>
                <wp:positionH relativeFrom="margin">
                  <wp:align>right</wp:align>
                </wp:positionH>
                <wp:positionV relativeFrom="margin">
                  <wp:posOffset>3384550</wp:posOffset>
                </wp:positionV>
                <wp:extent cx="3172968" cy="2825496"/>
                <wp:effectExtent l="0" t="0" r="8890" b="0"/>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825496"/>
                        </a:xfrm>
                        <a:prstGeom prst="rect">
                          <a:avLst/>
                        </a:prstGeom>
                        <a:solidFill>
                          <a:prstClr val="white"/>
                        </a:solidFill>
                        <a:ln>
                          <a:noFill/>
                        </a:ln>
                        <a:effectLst/>
                      </wps:spPr>
                      <wps:txbx>
                        <w:txbxContent>
                          <w:p w14:paraId="76CE730A" w14:textId="6BD1D1E0" w:rsidR="009C7BEC" w:rsidRDefault="009C7BEC"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9C7BEC" w:rsidRPr="004D3EA5" w:rsidRDefault="009C7BEC" w:rsidP="00C95F6C">
                            <w:pPr>
                              <w:pStyle w:val="FigureCaption"/>
                              <w:rPr>
                                <w:rFonts w:ascii="Cambria Math" w:hAnsi="Cambria Math"/>
                                <w:noProof/>
                                <w:sz w:val="18"/>
                              </w:rPr>
                            </w:pPr>
                            <w:bookmarkStart w:id="105" w:name="_Ref415450095"/>
                            <w:r>
                              <w:t xml:space="preserve">Fig. </w:t>
                            </w:r>
                            <w:r>
                              <w:fldChar w:fldCharType="begin"/>
                            </w:r>
                            <w:r>
                              <w:instrText xml:space="preserve"> SEQ Fig. \* ARABIC </w:instrText>
                            </w:r>
                            <w:r>
                              <w:fldChar w:fldCharType="separate"/>
                            </w:r>
                            <w:r>
                              <w:rPr>
                                <w:noProof/>
                              </w:rPr>
                              <w:t>9</w:t>
                            </w:r>
                            <w:r>
                              <w:rPr>
                                <w:noProof/>
                              </w:rPr>
                              <w:fldChar w:fldCharType="end"/>
                            </w:r>
                            <w:bookmarkEnd w:id="105"/>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22.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" o:allowoverlap="f" stroked="f">
                <v:textbox style="mso-fit-shape-to-text:t" inset="0,0,0,0">
                  <w:txbxContent>
                    <w:p w14:paraId="76CE730A" w14:textId="6BD1D1E0" w:rsidR="009C7BEC" w:rsidRDefault="009C7BEC"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9C7BEC" w:rsidRPr="004D3EA5" w:rsidRDefault="009C7BEC" w:rsidP="00C95F6C">
                      <w:pPr>
                        <w:pStyle w:val="FigureCaption"/>
                        <w:rPr>
                          <w:rFonts w:ascii="Cambria Math" w:hAnsi="Cambria Math"/>
                          <w:noProof/>
                          <w:sz w:val="18"/>
                        </w:rPr>
                      </w:pPr>
                      <w:bookmarkStart w:id="106" w:name="_Ref415450095"/>
                      <w:r>
                        <w:t xml:space="preserve">Fig. </w:t>
                      </w:r>
                      <w:r>
                        <w:fldChar w:fldCharType="begin"/>
                      </w:r>
                      <w:r>
                        <w:instrText xml:space="preserve"> SEQ Fig. \* ARABIC </w:instrText>
                      </w:r>
                      <w:r>
                        <w:fldChar w:fldCharType="separate"/>
                      </w:r>
                      <w:r>
                        <w:rPr>
                          <w:noProof/>
                        </w:rPr>
                        <w:t>9</w:t>
                      </w:r>
                      <w:r>
                        <w:rPr>
                          <w:noProof/>
                        </w:rPr>
                        <w:fldChar w:fldCharType="end"/>
                      </w:r>
                      <w:bookmarkEnd w:id="106"/>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5A4756">
        <w:t>One implication of our work concerns the use of perceptual l</w:t>
      </w:r>
      <w:r w:rsidR="00E86D8F">
        <w:t>aws, such as Weber's and Steven</w:t>
      </w:r>
      <w:r w:rsidR="005A4756">
        <w:t>s</w:t>
      </w:r>
      <w:r w:rsidR="00E86D8F">
        <w:t>’</w:t>
      </w:r>
      <w:r w:rsidR="005A4756">
        <w:t xml:space="preserve"> Laws. While valuable, these models should of course be subject to </w:t>
      </w:r>
      <w:r w:rsidR="002C2D66">
        <w:t>skepticism</w:t>
      </w:r>
      <w:r w:rsidR="005A4756">
        <w:t xml:space="preserve">. Avoiding premature theoretical commitment is a core tenet of exploratory data analysis </w:t>
      </w:r>
      <w:r w:rsidR="005A4756">
        <w:fldChar w:fldCharType="begin" w:fldLock="1"/>
      </w:r>
      <w:r w:rsidR="0035362E">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"[17]" }, "properties" : { "noteIndex" : 0 }, "schema" : "https://github.com/citation-style-language/schema/raw/master/csl-citation.json" }</w:instrText>
      </w:r>
      <w:r w:rsidR="005A4756">
        <w:fldChar w:fldCharType="separate"/>
      </w:r>
      <w:r w:rsidR="002168F8" w:rsidRPr="002168F8">
        <w:rPr>
          <w:noProof/>
        </w:rPr>
        <w:t>[17]</w:t>
      </w:r>
      <w:r w:rsidR="005A4756">
        <w:fldChar w:fldCharType="end"/>
      </w:r>
      <w:r w:rsidR="005A4756">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rsidR="005A4756">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r w:rsidR="00E5325A">
        <w:t xml:space="preserve"> </w:t>
      </w:r>
    </w:p>
    <w:p w14:paraId="69679C29" w14:textId="06F01557" w:rsidR="00562C30" w:rsidRPr="0007492B" w:rsidRDefault="001B3A0F" w:rsidP="00AD0F16">
      <w:pPr>
        <w:pStyle w:val="Body"/>
        <w:pPrChange w:id="107" w:author="Matthew Kay" w:date="2015-08-01T13:20:00Z">
          <w:pPr>
            <w:pStyle w:val="BodyNoIndent"/>
          </w:pPr>
        </w:pPrChange>
      </w:pPr>
      <w:r>
        <w:t>I</w:t>
      </w:r>
      <w:r w:rsidR="00E5325A">
        <w:t xml:space="preserve">t is worth noting that Weber’s law is </w:t>
      </w:r>
      <w:r>
        <w:t xml:space="preserve">most likely </w:t>
      </w:r>
      <w:r w:rsidR="00E5325A">
        <w:t>to break</w:t>
      </w:r>
      <w:r>
        <w:t xml:space="preserve"> </w:t>
      </w:r>
      <w:r w:rsidR="00E5325A">
        <w:t xml:space="preserve">down </w:t>
      </w:r>
      <w:r>
        <w:t xml:space="preserve">at </w:t>
      </w:r>
      <w:r w:rsidR="00E5325A">
        <w:t xml:space="preserve">extremes – such as </w:t>
      </w:r>
      <w:r w:rsidR="00E5325A">
        <w:rPr>
          <w:i/>
        </w:rPr>
        <w:t xml:space="preserve">r </w:t>
      </w:r>
      <w:r w:rsidR="00E5325A">
        <w:t>of .1 or .9</w:t>
      </w:r>
      <w:r>
        <w:t>.</w:t>
      </w:r>
      <w:r w:rsidR="00E5325A">
        <w:t xml:space="preserve"> </w:t>
      </w:r>
      <w:r>
        <w:t>It is at these extremes where the log-linear model disagrees most with the linear model; unfortunately the experiment analyzed in this paper collected data only in the range of .3 to .8. However, given the better description of the distributions of residuals, we expect a log-linear model to better describe these extreme regions if tested in future work.</w:t>
      </w:r>
    </w:p>
    <w:p w14:paraId="22966956" w14:textId="6078C11A" w:rsidR="00B55BC6" w:rsidRDefault="00B55BC6" w:rsidP="00C95F6C">
      <w:pPr>
        <w:pStyle w:val="Heading2"/>
      </w:pPr>
      <w:r>
        <w:t xml:space="preserve">Wide applicability of log </w:t>
      </w:r>
      <w:r>
        <w:br/>
        <w:t>transformation and censoring</w:t>
      </w:r>
    </w:p>
    <w:p w14:paraId="0A0CA540" w14:textId="64BA85DE" w:rsidR="000A534F" w:rsidRPr="00DB2165"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r w:rsidR="00DB2165">
        <w:t>In this work, we found that a log-normal distribution</w:t>
      </w:r>
      <w:r w:rsidR="00FD533C">
        <w:t xml:space="preserve"> – rather than a normal distribution –</w:t>
      </w:r>
      <w:r w:rsidR="00DB2165">
        <w:t xml:space="preserve"> better</w:t>
      </w:r>
      <w:r w:rsidR="00FD533C">
        <w:t xml:space="preserve"> </w:t>
      </w:r>
      <w:r w:rsidR="00DB2165">
        <w:t xml:space="preserve">describes just-noticeable differences </w:t>
      </w:r>
      <w:r w:rsidR="00FD533C">
        <w:t xml:space="preserve">in </w:t>
      </w:r>
      <w:r w:rsidR="00DB2165">
        <w:t>visualization</w:t>
      </w:r>
      <w:r w:rsidR="00FD533C">
        <w:t>s of correlation</w:t>
      </w:r>
      <w:r w:rsidR="00DB2165">
        <w:t xml:space="preserve"> at a given value of </w:t>
      </w:r>
      <w:r w:rsidR="00DB2165" w:rsidRPr="00E966AB">
        <w:rPr>
          <w:i/>
        </w:rPr>
        <w:t>r</w:t>
      </w:r>
      <w:r w:rsidR="00DB2165">
        <w:rPr>
          <w:i/>
        </w:rPr>
        <w:t xml:space="preserve"> </w:t>
      </w:r>
      <w:r w:rsidR="00DB2165" w:rsidRPr="00E966AB">
        <w:t>(</w:t>
      </w:r>
      <w:r w:rsidR="00DB2165">
        <w:t xml:space="preserve">yielding a </w:t>
      </w:r>
      <w:r w:rsidR="00FD533C">
        <w:t xml:space="preserve">model with lower </w:t>
      </w:r>
      <w:r w:rsidR="00DB2165">
        <w:t>AIC and less-skewed residuals).</w:t>
      </w:r>
    </w:p>
    <w:p w14:paraId="209CB3DE" w14:textId="3D257FA5"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xml:space="preserve">. </w:t>
      </w:r>
      <w:r w:rsidR="00FD533C">
        <w:t>C</w:t>
      </w:r>
      <w:r>
        <w:t>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w:t>
      </w:r>
      <w:r w:rsidR="004875DC">
        <w:t>–</w:t>
      </w:r>
      <w:r>
        <w:t xml:space="preserve"> but not </w:t>
      </w:r>
      <w:r w:rsidRPr="00321CF1">
        <w:rPr>
          <w:i/>
        </w:rPr>
        <w:t>too much</w:t>
      </w:r>
      <w:r>
        <w:rPr>
          <w:i/>
        </w:rPr>
        <w:t xml:space="preserve"> </w:t>
      </w:r>
      <w:r w:rsidR="004875DC">
        <w:rPr>
          <w:i/>
        </w:rPr>
        <w:t>–</w:t>
      </w:r>
      <w:r>
        <w:rPr>
          <w:i/>
        </w:rPr>
        <w:t xml:space="preserve"> </w:t>
      </w:r>
      <w:r>
        <w:t>about conditions that have large numbers of observations that cross such thresholds</w:t>
      </w:r>
      <w:r w:rsidR="00345145">
        <w:t xml:space="preserve"> (conditions that had to be excluded from Harrison </w:t>
      </w:r>
      <w:r w:rsidR="00345145" w:rsidRPr="00E966AB">
        <w:rPr>
          <w:i/>
        </w:rPr>
        <w:t>et al.</w:t>
      </w:r>
      <w:r w:rsidR="00345145">
        <w:t>)</w:t>
      </w:r>
      <w:r>
        <w:t xml:space="preserve">. We see this in the </w:t>
      </w:r>
      <w:r w:rsidR="00DA3656">
        <w:t>higher</w:t>
      </w:r>
      <w:r>
        <w:t xml:space="preserve"> uncertainty in the model’s estimates for conditions near chance </w:t>
      </w:r>
      <w:r w:rsidR="004875DC">
        <w:t>–</w:t>
      </w:r>
      <w:r>
        <w:t xml:space="preserve"> censoring accounts for this in a principled way. Had we conducted the analysis without censoring (but still included those conditions), the estimates of those parameters would have had less uncertainty associated with them</w:t>
      </w:r>
      <w:r w:rsidR="000A534F">
        <w:t>, giving false precision</w:t>
      </w:r>
      <w:r>
        <w:t>.</w:t>
      </w:r>
      <w:r w:rsidR="00B55BC6">
        <w:t xml:space="preserve"> As we saw, censoring also reduces bias in estimation for conditions with only some observations crossing the threshold.</w:t>
      </w:r>
      <w:r w:rsidR="006B791D">
        <w:t xml:space="preserve"> Finally, since the fit is identical when no observations cross the threshold, we do not sacrifice quality of fit for conditions fully below the threshold, making the censored model strictly better than the uncensored one.</w:t>
      </w:r>
    </w:p>
    <w:p w14:paraId="15CDCB8F" w14:textId="5F4E4989" w:rsidR="00B55BC6" w:rsidRPr="00B55BC6" w:rsidRDefault="00B55BC6" w:rsidP="00C95F6C">
      <w:pPr>
        <w:pStyle w:val="Heading2"/>
      </w:pPr>
      <w:r>
        <w:lastRenderedPageBreak/>
        <w:t>Limitations</w:t>
      </w:r>
    </w:p>
    <w:p w14:paraId="340BBFB5" w14:textId="0D33D80F"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CB1A8D">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CB1A8D">
        <w:t>7</w:t>
      </w:r>
      <w:r w:rsidR="00321CF1">
        <w:fldChar w:fldCharType="end"/>
      </w:r>
      <w:r w:rsidR="00321CF1">
        <w:t>. By contrast, we believe that the log-linear model yields equally interpretable results to a linear model with substantially better fit, motivating its preference.</w:t>
      </w:r>
    </w:p>
    <w:p w14:paraId="73FC3E1E" w14:textId="7C72785C"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CB1A8D">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rsidR="00CB1A8D">
        <w:t xml:space="preserve">Fig. </w:t>
      </w:r>
      <w:r w:rsidR="00CB1A8D">
        <w:rPr>
          <w:noProof/>
        </w:rPr>
        <w:t>4</w:t>
      </w:r>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4D1BC2F7"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ins w:id="108" w:author="Matthew Kay" w:date="2015-08-01T13:07:00Z">
        <w:r w:rsidR="00744B60">
          <w:fldChar w:fldCharType="begin"/>
        </w:r>
        <w:r w:rsidR="00744B60">
          <w:instrText xml:space="preserve"> HYPERLINK "http://github.com/TuftsVALT/ranking-correlation" </w:instrText>
        </w:r>
        <w:r w:rsidR="00744B60">
          <w:fldChar w:fldCharType="separate"/>
        </w:r>
        <w:r w:rsidR="003145F7" w:rsidRPr="00744B60">
          <w:rPr>
            <w:rStyle w:val="Hyperlink"/>
          </w:rPr>
          <w:t>http://github.com/TuftsVALT/ranking-correlation</w:t>
        </w:r>
        <w:r w:rsidR="00744B60">
          <w:fldChar w:fldCharType="end"/>
        </w:r>
      </w:ins>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CB1A8D">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0ECC7C5C" w14:textId="7CAE8CF5" w:rsidR="008E58F9" w:rsidRDefault="008E58F9" w:rsidP="00E966AB">
      <w:pPr>
        <w:pStyle w:val="Heading2"/>
      </w:pPr>
      <w:r>
        <w:t>Implications for design</w:t>
      </w:r>
    </w:p>
    <w:p w14:paraId="2E3329E9" w14:textId="7CFAAF18" w:rsidR="00345145" w:rsidRDefault="0035362E" w:rsidP="00E966AB">
      <w:pPr>
        <w:pStyle w:val="BodyNoIndent"/>
      </w:pPr>
      <w:r>
        <w:t xml:space="preserve">Harrison </w:t>
      </w:r>
      <w:r w:rsidRPr="00E966AB">
        <w:rPr>
          <w:i/>
        </w:rPr>
        <w:t>et al.</w:t>
      </w:r>
      <w:r>
        <w:t xml:space="preserve"> provided a total ranking of the precision of visualizations of correlation for all values of </w:t>
      </w:r>
      <w:r w:rsidRPr="00E966AB">
        <w:rPr>
          <w:i/>
        </w:rPr>
        <w:t>r</w:t>
      </w:r>
      <w:r>
        <w:rPr>
          <w:i/>
        </w:rPr>
        <w:t xml:space="preserve"> </w:t>
      </w:r>
      <w:r>
        <w:t xml:space="preserve">in (0.1, 0.3, 0.5, 0.7, 0.9) – Fig. 7 in that paper </w:t>
      </w:r>
      <w:r>
        <w:fldChar w:fldCharType="begin" w:fldLock="1"/>
      </w:r>
      <w:r w:rsidR="00562C3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5362E">
        <w:rPr>
          <w:noProof/>
        </w:rPr>
        <w:t>[1]</w:t>
      </w:r>
      <w:r>
        <w:fldChar w:fldCharType="end"/>
      </w:r>
      <w:r>
        <w:t xml:space="preserve">. This ranking implies, for example, that parallel coordinates might be a better visualization of correlation at </w:t>
      </w:r>
      <w:r w:rsidRPr="00997C71">
        <w:rPr>
          <w:i/>
        </w:rPr>
        <w:t>r</w:t>
      </w:r>
      <w:r>
        <w:rPr>
          <w:i/>
        </w:rPr>
        <w:t xml:space="preserve"> = </w:t>
      </w:r>
      <w:r w:rsidRPr="00997C71">
        <w:t>.1</w:t>
      </w:r>
      <w:r>
        <w:t>, .3,</w:t>
      </w:r>
      <w:r w:rsidRPr="00997C71">
        <w:t xml:space="preserve"> and .5 than a scatterplot</w:t>
      </w:r>
      <w:r>
        <w:t xml:space="preserve"> for negatively-correlated data</w:t>
      </w:r>
      <w:r w:rsidRPr="00997C71">
        <w:t>.</w:t>
      </w:r>
      <w:r>
        <w:t xml:space="preserve"> </w:t>
      </w:r>
      <w:r w:rsidR="008E58F9" w:rsidRPr="00997C71">
        <w:t>We</w:t>
      </w:r>
      <w:r w:rsidR="008E58F9">
        <w:t xml:space="preserve"> believe that </w:t>
      </w:r>
      <w:r>
        <w:t xml:space="preserve">these design recommendations overstate the strength of evidence. By contrast, our model finds that the performance of scatterplots and parallel coordinates are </w:t>
      </w:r>
      <w:r w:rsidR="00DA3656">
        <w:t xml:space="preserve">virtually </w:t>
      </w:r>
      <w:r>
        <w:t xml:space="preserve">indistinguishable at those values of </w:t>
      </w:r>
      <w:r w:rsidRPr="00E966AB">
        <w:rPr>
          <w:i/>
        </w:rPr>
        <w:t>r</w:t>
      </w:r>
      <w:r w:rsidR="00345145">
        <w:t xml:space="preserve"> for negatively-correlated data, and that when considering individual variance, scatterplots</w:t>
      </w:r>
      <w:r w:rsidR="00DA3656">
        <w:t xml:space="preserve"> may</w:t>
      </w:r>
      <w:r w:rsidR="00345145">
        <w:t xml:space="preserve"> even be better.</w:t>
      </w:r>
    </w:p>
    <w:p w14:paraId="55CB8B5F" w14:textId="381C1572" w:rsidR="008E58F9" w:rsidRPr="00997C71" w:rsidRDefault="00345145" w:rsidP="00997C71">
      <w:pPr>
        <w:pStyle w:val="Body"/>
      </w:pPr>
      <w:r>
        <w:t xml:space="preserve">We believe our </w:t>
      </w:r>
      <w:r w:rsidR="008E58F9">
        <w:t>model yields design recommendations that more faithfully reflect the strength of evidence in the data collected</w:t>
      </w:r>
      <w:r w:rsidR="0035362E">
        <w:t xml:space="preserve"> than a </w:t>
      </w:r>
      <w:r w:rsidR="0035362E">
        <w:lastRenderedPageBreak/>
        <w:t xml:space="preserve">complete ranking </w:t>
      </w:r>
      <w:r>
        <w:t>does</w:t>
      </w:r>
      <w:r w:rsidR="008E58F9">
        <w:t xml:space="preserve">. </w:t>
      </w:r>
      <w:r>
        <w:t xml:space="preserve">The </w:t>
      </w:r>
      <w:r w:rsidR="008E58F9">
        <w:t xml:space="preserve">partial ranking of visualizations of correlations in </w:t>
      </w:r>
      <w:r w:rsidR="008E58F9">
        <w:fldChar w:fldCharType="begin"/>
      </w:r>
      <w:r w:rsidR="008E58F9">
        <w:instrText xml:space="preserve"> REF _Ref415447337 \h </w:instrText>
      </w:r>
      <w:r w:rsidR="008E58F9">
        <w:fldChar w:fldCharType="separate"/>
      </w:r>
      <w:r w:rsidR="00CB1A8D">
        <w:t xml:space="preserve">Fig. </w:t>
      </w:r>
      <w:r w:rsidR="00CB1A8D">
        <w:rPr>
          <w:noProof/>
        </w:rPr>
        <w:t>8</w:t>
      </w:r>
      <w:r w:rsidR="008E58F9">
        <w:fldChar w:fldCharType="end"/>
      </w:r>
      <w:r w:rsidR="008E58F9">
        <w:t>.2</w:t>
      </w:r>
      <w:r w:rsidR="00DA3656">
        <w:t>-3</w:t>
      </w:r>
      <w:r w:rsidR="008E58F9">
        <w:t xml:space="preserve"> communicates the practical differences between visualizations of correlation </w:t>
      </w:r>
      <w:r>
        <w:t xml:space="preserve">to designers </w:t>
      </w:r>
      <w:r w:rsidR="008E58F9">
        <w:t xml:space="preserve">without overstating small differences. Finally, given the unique advantages of scatterplots – low variance between individuals, high precision on both positively- and negatively- correlated data – we can </w:t>
      </w:r>
      <w:r w:rsidR="0035362E">
        <w:t xml:space="preserve">give a </w:t>
      </w:r>
      <w:r w:rsidR="008E58F9">
        <w:t>clear recommendation for designers</w:t>
      </w:r>
      <w:r w:rsidR="0035362E">
        <w:t xml:space="preserve"> in the vast majority of circumstances: use scatterplots to visualize bivariate correlation, regardless of the value of </w:t>
      </w:r>
      <w:r w:rsidR="0035362E" w:rsidRPr="00E966AB">
        <w:rPr>
          <w:i/>
        </w:rPr>
        <w:t>r</w:t>
      </w:r>
      <w:r w:rsidR="0035362E">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997C71">
      <w:pPr>
        <w:pStyle w:val="AcknowledgementTitle"/>
      </w:pPr>
      <w:r w:rsidRPr="00AF146E">
        <w:t>Acknowledgments</w:t>
      </w:r>
    </w:p>
    <w:p w14:paraId="3751F9AB" w14:textId="7D0953D2"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ins w:id="109" w:author="Matthew Kay" w:date="2015-07-29T23:06:00Z">
        <w:r w:rsidR="00CB1A8D">
          <w:t xml:space="preserve"> We also thank the reviewers for their constructive comments in improving this paper.</w:t>
        </w:r>
      </w:ins>
      <w:ins w:id="110" w:author="Matthew Kay" w:date="2015-08-01T13:10:00Z">
        <w:r w:rsidR="00744B60">
          <w:t xml:space="preserve"> This work would not have been possible without the funding support of the </w:t>
        </w:r>
        <w:r w:rsidR="00744B60" w:rsidRPr="00744B60">
          <w:t>Intel Science and Technology Center for Pervasive Computing</w:t>
        </w:r>
        <w:r w:rsidR="00744B60">
          <w:t xml:space="preserve"> and the Moore Foundation.</w:t>
        </w:r>
      </w:ins>
    </w:p>
    <w:p w14:paraId="299C1955" w14:textId="77777777" w:rsidR="00BF4F16" w:rsidRPr="00AF146E" w:rsidRDefault="00BF4F16" w:rsidP="00997C71">
      <w:pPr>
        <w:pStyle w:val="ReferenceTitle"/>
      </w:pPr>
      <w:r w:rsidRPr="00AF146E">
        <w:t>References</w:t>
      </w:r>
    </w:p>
    <w:bookmarkStart w:id="111" w:name="_Ref6979508"/>
    <w:p w14:paraId="2193D491" w14:textId="0570D03E" w:rsidR="00C63C77" w:rsidRPr="00C63C77" w:rsidRDefault="00CA5B68" w:rsidP="00E966AB">
      <w:pPr>
        <w:pStyle w:val="Referencenonumbers"/>
        <w:divId w:val="2139060492"/>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C63C77" w:rsidRPr="00C63C77">
        <w:t>[1]</w:t>
      </w:r>
      <w:r w:rsidR="00C63C77" w:rsidRPr="00C63C77">
        <w:tab/>
        <w:t xml:space="preserve">L. Harrison, F. Yang, S. Franconeri, and R. Chang, “Ranking Visualizations of Correlation Using Weber’s Law,” </w:t>
      </w:r>
      <w:r w:rsidR="00C63C77" w:rsidRPr="00C63C77">
        <w:rPr>
          <w:i/>
          <w:iCs/>
        </w:rPr>
        <w:t>IEEE Trans. Vis. Comput. Graph.</w:t>
      </w:r>
      <w:r w:rsidR="00C63C77" w:rsidRPr="00C63C77">
        <w:t>, vol. 20, no. 12, pp. 1943–1952, 2014.</w:t>
      </w:r>
    </w:p>
    <w:p w14:paraId="3F4E7EF7" w14:textId="77777777" w:rsidR="00C63C77" w:rsidRPr="00C63C77" w:rsidRDefault="00C63C77" w:rsidP="00E966AB">
      <w:pPr>
        <w:pStyle w:val="Referencenonumbers"/>
        <w:divId w:val="2139060492"/>
      </w:pPr>
      <w:r w:rsidRPr="00C63C77">
        <w:t>[2]</w:t>
      </w:r>
      <w:r w:rsidRPr="00C63C77">
        <w:tab/>
        <w:t xml:space="preserve">W. S. Cleveland, C. S. Harris, and R. McGill, “Judgments of circle sizes on statistical maps,” </w:t>
      </w:r>
      <w:r w:rsidRPr="00C63C77">
        <w:rPr>
          <w:i/>
          <w:iCs/>
        </w:rPr>
        <w:t>J. Am. Stat. Assoc.</w:t>
      </w:r>
      <w:r w:rsidRPr="00C63C77">
        <w:t>, vol. 77, no. 379, pp. 541–547, 1982.</w:t>
      </w:r>
    </w:p>
    <w:p w14:paraId="41699DBA" w14:textId="77777777" w:rsidR="00C63C77" w:rsidRPr="00C63C77" w:rsidRDefault="00C63C77" w:rsidP="00E966AB">
      <w:pPr>
        <w:pStyle w:val="Referencenonumbers"/>
        <w:divId w:val="2139060492"/>
      </w:pPr>
      <w:r w:rsidRPr="00C63C77">
        <w:t>[3]</w:t>
      </w:r>
      <w:r w:rsidRPr="00C63C77">
        <w:tab/>
        <w:t xml:space="preserve">R. A. Rensink and G. Baldridge, “The perception of correlation in scatterplots,” </w:t>
      </w:r>
      <w:r w:rsidRPr="00C63C77">
        <w:rPr>
          <w:i/>
          <w:iCs/>
        </w:rPr>
        <w:t>Comput. Graph. Forum</w:t>
      </w:r>
      <w:r w:rsidRPr="00C63C77">
        <w:t>, vol. 29, no. 3, pp. 1203–1210, 2010.</w:t>
      </w:r>
    </w:p>
    <w:p w14:paraId="0BD4B3CD" w14:textId="77777777" w:rsidR="00C63C77" w:rsidRPr="00C63C77" w:rsidRDefault="00C63C77" w:rsidP="00E966AB">
      <w:pPr>
        <w:pStyle w:val="Referencenonumbers"/>
        <w:divId w:val="2139060492"/>
      </w:pPr>
      <w:r w:rsidRPr="00C63C77">
        <w:t>[4]</w:t>
      </w:r>
      <w:r w:rsidRPr="00C63C77">
        <w:tab/>
        <w:t xml:space="preserve">S. S. Stevens, “On the psychophysical law,” </w:t>
      </w:r>
      <w:r w:rsidRPr="00C63C77">
        <w:rPr>
          <w:i/>
          <w:iCs/>
        </w:rPr>
        <w:t>Psychol. Rev.</w:t>
      </w:r>
      <w:r w:rsidRPr="00C63C77">
        <w:t>, vol. 64, no. 3, pp. 153–181, 1957.</w:t>
      </w:r>
    </w:p>
    <w:p w14:paraId="7A028108" w14:textId="77777777" w:rsidR="00C63C77" w:rsidRPr="00C63C77" w:rsidRDefault="00C63C77" w:rsidP="00E966AB">
      <w:pPr>
        <w:pStyle w:val="Referencenonumbers"/>
        <w:divId w:val="2139060492"/>
      </w:pPr>
      <w:r w:rsidRPr="00C63C77">
        <w:t>[5]</w:t>
      </w:r>
      <w:r w:rsidRPr="00C63C77">
        <w:tab/>
        <w:t xml:space="preserve">D. M. Greem and R. Duncan Luce, “Variability of magnitude estimates: A timing theory analysis,” </w:t>
      </w:r>
      <w:r w:rsidRPr="00C63C77">
        <w:rPr>
          <w:i/>
          <w:iCs/>
        </w:rPr>
        <w:t>Percept. Psychophys.</w:t>
      </w:r>
      <w:r w:rsidRPr="00C63C77">
        <w:t>, vol. 15, no. 2, pp. 291–300, 1974.</w:t>
      </w:r>
    </w:p>
    <w:p w14:paraId="4D1D0DA3" w14:textId="77777777" w:rsidR="00C63C77" w:rsidRPr="00C63C77" w:rsidRDefault="00C63C77" w:rsidP="00E966AB">
      <w:pPr>
        <w:pStyle w:val="Referencenonumbers"/>
        <w:divId w:val="2139060492"/>
      </w:pPr>
      <w:r w:rsidRPr="00C63C77">
        <w:t>[6]</w:t>
      </w:r>
      <w:r w:rsidRPr="00C63C77">
        <w:tab/>
        <w:t xml:space="preserve">T. Hastie, R. Tibshirani, and J. Friedman, </w:t>
      </w:r>
      <w:r w:rsidRPr="00C63C77">
        <w:rPr>
          <w:i/>
          <w:iCs/>
        </w:rPr>
        <w:t>The elements of statistical learning: data mining, inference and prediction</w:t>
      </w:r>
      <w:r w:rsidRPr="00C63C77">
        <w:t>, Second Edi. Springer, 2009.</w:t>
      </w:r>
    </w:p>
    <w:p w14:paraId="6EA0F842" w14:textId="77777777" w:rsidR="00C63C77" w:rsidRPr="00C63C77" w:rsidRDefault="00C63C77" w:rsidP="00E966AB">
      <w:pPr>
        <w:pStyle w:val="Referencenonumbers"/>
        <w:divId w:val="2139060492"/>
      </w:pPr>
      <w:r w:rsidRPr="00C63C77">
        <w:t>[7]</w:t>
      </w:r>
      <w:r w:rsidRPr="00C63C77">
        <w:tab/>
        <w:t xml:space="preserve">E. Limpert, W. a. Stahel, and M. Abbt, “Log-normal Distributions across the Sciences: Keys and Clues,” </w:t>
      </w:r>
      <w:r w:rsidRPr="00C63C77">
        <w:rPr>
          <w:i/>
          <w:iCs/>
        </w:rPr>
        <w:t>Bioscience</w:t>
      </w:r>
      <w:r w:rsidRPr="00C63C77">
        <w:t>, vol. 51, no. 5, p. 341, 2001.</w:t>
      </w:r>
    </w:p>
    <w:p w14:paraId="3060F835" w14:textId="77777777" w:rsidR="00C63C77" w:rsidRPr="00C63C77" w:rsidRDefault="00C63C77" w:rsidP="00E966AB">
      <w:pPr>
        <w:pStyle w:val="Referencenonumbers"/>
        <w:divId w:val="2139060492"/>
      </w:pPr>
      <w:r w:rsidRPr="00C63C77">
        <w:t>[8]</w:t>
      </w:r>
      <w:r w:rsidRPr="00C63C77">
        <w:tab/>
        <w:t xml:space="preserve">G. E. P. Box and D. R. Cox, “An analysis of transformations,” </w:t>
      </w:r>
      <w:r w:rsidRPr="00C63C77">
        <w:rPr>
          <w:i/>
          <w:iCs/>
        </w:rPr>
        <w:t>J. R. Stat. Soc. Ser. B</w:t>
      </w:r>
      <w:r w:rsidRPr="00C63C77">
        <w:t>, vol. 26, no. 2, pp. 211–252, 1964.</w:t>
      </w:r>
    </w:p>
    <w:p w14:paraId="131EE964" w14:textId="77777777" w:rsidR="00C63C77" w:rsidRPr="00C63C77" w:rsidRDefault="00C63C77" w:rsidP="00E966AB">
      <w:pPr>
        <w:pStyle w:val="Referencenonumbers"/>
        <w:divId w:val="2139060492"/>
      </w:pPr>
      <w:r w:rsidRPr="00C63C77">
        <w:t>[9]</w:t>
      </w:r>
      <w:r w:rsidRPr="00C63C77">
        <w:tab/>
        <w:t xml:space="preserve">T. James, “Estimation of Relationships for Limited Dependent Variables,” </w:t>
      </w:r>
      <w:r w:rsidRPr="00C63C77">
        <w:rPr>
          <w:i/>
          <w:iCs/>
        </w:rPr>
        <w:t>Econometrica</w:t>
      </w:r>
      <w:r w:rsidRPr="00C63C77">
        <w:t>, vol. 26, no. 1, pp. 24–36, 1958.</w:t>
      </w:r>
    </w:p>
    <w:p w14:paraId="23EC5687" w14:textId="77777777" w:rsidR="00C63C77" w:rsidRPr="00C63C77" w:rsidRDefault="00C63C77" w:rsidP="00E966AB">
      <w:pPr>
        <w:pStyle w:val="Referencenonumbers"/>
        <w:divId w:val="2139060492"/>
      </w:pPr>
      <w:r w:rsidRPr="00C63C77">
        <w:t>[10]</w:t>
      </w:r>
      <w:r w:rsidRPr="00C63C77">
        <w:tab/>
        <w:t xml:space="preserve">T. Amemiya, “Tobit models: A survey,” </w:t>
      </w:r>
      <w:r w:rsidRPr="00C63C77">
        <w:rPr>
          <w:i/>
          <w:iCs/>
        </w:rPr>
        <w:t>J. Econom.</w:t>
      </w:r>
      <w:r w:rsidRPr="00C63C77">
        <w:t>, vol. 24, pp. 3–61, 1984.</w:t>
      </w:r>
    </w:p>
    <w:p w14:paraId="3CC05189" w14:textId="77777777" w:rsidR="00C63C77" w:rsidRPr="00C63C77" w:rsidRDefault="00C63C77" w:rsidP="00E966AB">
      <w:pPr>
        <w:pStyle w:val="Referencenonumbers"/>
        <w:divId w:val="2139060492"/>
      </w:pPr>
      <w:r w:rsidRPr="00C63C77">
        <w:t>[11]</w:t>
      </w:r>
      <w:r w:rsidRPr="00C63C77">
        <w:tab/>
        <w:t xml:space="preserve">J. K. Kruschke, “Bayesian data analysis,” </w:t>
      </w:r>
      <w:r w:rsidRPr="00C63C77">
        <w:rPr>
          <w:i/>
          <w:iCs/>
        </w:rPr>
        <w:t>Wiley Interdiscip. Rev. Cogn. Sci.</w:t>
      </w:r>
      <w:r w:rsidRPr="00C63C77">
        <w:t>, vol. 1, no. 5, pp. 658–676, Apr. 2010.</w:t>
      </w:r>
    </w:p>
    <w:p w14:paraId="3904BC1A" w14:textId="77777777" w:rsidR="00C63C77" w:rsidRPr="00C63C77" w:rsidRDefault="00C63C77" w:rsidP="00E966AB">
      <w:pPr>
        <w:pStyle w:val="Referencenonumbers"/>
        <w:divId w:val="2139060492"/>
      </w:pPr>
      <w:r w:rsidRPr="00C63C77">
        <w:t>[12]</w:t>
      </w:r>
      <w:r w:rsidRPr="00C63C77">
        <w:tab/>
        <w:t xml:space="preserve">J. K. Kruschke, </w:t>
      </w:r>
      <w:r w:rsidRPr="00C63C77">
        <w:rPr>
          <w:i/>
          <w:iCs/>
        </w:rPr>
        <w:t>Doing Bayesian Data Analysis</w:t>
      </w:r>
      <w:r w:rsidRPr="00C63C77">
        <w:t>. Elsevier Inc., 2011.</w:t>
      </w:r>
    </w:p>
    <w:p w14:paraId="05B1084B" w14:textId="77777777" w:rsidR="00C63C77" w:rsidRPr="00C63C77" w:rsidRDefault="00C63C77" w:rsidP="00E966AB">
      <w:pPr>
        <w:pStyle w:val="Referencenonumbers"/>
        <w:divId w:val="2139060492"/>
      </w:pPr>
      <w:r w:rsidRPr="00C63C77">
        <w:t>[13]</w:t>
      </w:r>
      <w:r w:rsidRPr="00C63C77">
        <w:tab/>
        <w:t>D. Bates, M. Maechler, B. Bolker, and S. Walker, “lme4: Linear mixed-effects models using Eigen and S4, R package version 1.1-7.” 2014.</w:t>
      </w:r>
    </w:p>
    <w:p w14:paraId="7397C65D" w14:textId="77777777" w:rsidR="00C63C77" w:rsidRPr="00C63C77" w:rsidRDefault="00C63C77" w:rsidP="00E966AB">
      <w:pPr>
        <w:pStyle w:val="Referencenonumbers"/>
        <w:divId w:val="2139060492"/>
      </w:pPr>
      <w:r w:rsidRPr="00C63C77">
        <w:t>[14]</w:t>
      </w:r>
      <w:r w:rsidRPr="00C63C77">
        <w:tab/>
        <w:t xml:space="preserve">D. J. Barr, R. Levy, C. Scheepers, and H. J. Tily, “Random effects structure for confirmatory hypothesis testing: Keep it maximal,” </w:t>
      </w:r>
      <w:r w:rsidRPr="00C63C77">
        <w:rPr>
          <w:i/>
          <w:iCs/>
        </w:rPr>
        <w:t>J. Mem. Lang.</w:t>
      </w:r>
      <w:r w:rsidRPr="00C63C77">
        <w:t>, vol. 68, no. 3, pp. 255–278, 2013.</w:t>
      </w:r>
    </w:p>
    <w:p w14:paraId="20A1C291" w14:textId="77777777" w:rsidR="00C63C77" w:rsidRPr="00C63C77" w:rsidRDefault="00C63C77" w:rsidP="00E966AB">
      <w:pPr>
        <w:pStyle w:val="Referencenonumbers"/>
        <w:divId w:val="2139060492"/>
      </w:pPr>
      <w:r w:rsidRPr="00C63C77">
        <w:lastRenderedPageBreak/>
        <w:t>[15]</w:t>
      </w:r>
      <w:r w:rsidRPr="00C63C77">
        <w:tab/>
        <w:t xml:space="preserve">S. H. . Hurlbert, “Pseudoreplication and the Design of Ecological Field Experiments,” </w:t>
      </w:r>
      <w:r w:rsidRPr="00C63C77">
        <w:rPr>
          <w:i/>
          <w:iCs/>
        </w:rPr>
        <w:t>Ecol. Monogr.</w:t>
      </w:r>
      <w:r w:rsidRPr="00C63C77">
        <w:t>, vol. 54, no. 2, pp. 187–211, 1984.</w:t>
      </w:r>
    </w:p>
    <w:p w14:paraId="78B1F3FD" w14:textId="77777777" w:rsidR="00C63C77" w:rsidRPr="00C63C77" w:rsidRDefault="00C63C77" w:rsidP="00E966AB">
      <w:pPr>
        <w:pStyle w:val="Referencenonumbers"/>
        <w:divId w:val="2139060492"/>
      </w:pPr>
      <w:r w:rsidRPr="00C63C77">
        <w:t>[16]</w:t>
      </w:r>
      <w:r w:rsidRPr="00C63C77">
        <w:tab/>
        <w:t xml:space="preserve">M. Plummer, “JAGS: A Program for Analysis of Bayesian Graphical Models Using Gibbs Sampling,” </w:t>
      </w:r>
      <w:r w:rsidRPr="00C63C77">
        <w:rPr>
          <w:i/>
          <w:iCs/>
        </w:rPr>
        <w:t>Proc. 3rd Int. Work. Distrib. Stat. Comput. (DSC 2003)</w:t>
      </w:r>
      <w:r w:rsidRPr="00C63C77">
        <w:t>, 2003.</w:t>
      </w:r>
    </w:p>
    <w:p w14:paraId="5DEA1D68" w14:textId="77777777" w:rsidR="00C63C77" w:rsidRPr="00C63C77" w:rsidRDefault="00C63C77" w:rsidP="00E966AB">
      <w:pPr>
        <w:pStyle w:val="Referencenonumbers"/>
        <w:divId w:val="2139060492"/>
      </w:pPr>
      <w:r w:rsidRPr="00C63C77">
        <w:t>[17]</w:t>
      </w:r>
      <w:r w:rsidRPr="00C63C77">
        <w:tab/>
        <w:t xml:space="preserve">J. W. Tukey, </w:t>
      </w:r>
      <w:r w:rsidRPr="00C63C77">
        <w:rPr>
          <w:i/>
          <w:iCs/>
        </w:rPr>
        <w:t>Exploratory Data Analysis</w:t>
      </w:r>
      <w:r w:rsidRPr="00C63C77">
        <w:t>. Addison-Wesley, 1977.</w:t>
      </w:r>
    </w:p>
    <w:p w14:paraId="7976F937" w14:textId="77777777" w:rsidR="00C63C77" w:rsidRPr="00C63C77" w:rsidRDefault="00C63C77" w:rsidP="00E966AB">
      <w:pPr>
        <w:pStyle w:val="Referencenonumbers"/>
        <w:divId w:val="2139060492"/>
      </w:pPr>
      <w:r w:rsidRPr="00C63C77">
        <w:t>[18]</w:t>
      </w:r>
      <w:r w:rsidRPr="00C63C77">
        <w:tab/>
        <w:t xml:space="preserve">R. A. Rigby and D. M. Stasinopoulos, “Generalized additive models for location, scale, and shape,” </w:t>
      </w:r>
      <w:r w:rsidRPr="00C63C77">
        <w:rPr>
          <w:i/>
          <w:iCs/>
        </w:rPr>
        <w:t>Appl. Stat.</w:t>
      </w:r>
      <w:r w:rsidRPr="00C63C77">
        <w:t>, vol. 54, no. 3, pp. 507–554, 2005.</w:t>
      </w:r>
    </w:p>
    <w:p w14:paraId="6443BC66" w14:textId="77777777" w:rsidR="00C63C77" w:rsidRPr="00C63C77" w:rsidRDefault="00C63C77" w:rsidP="00E966AB">
      <w:pPr>
        <w:pStyle w:val="Referencenonumbers"/>
        <w:divId w:val="2139060492"/>
      </w:pPr>
      <w:r w:rsidRPr="00C63C77">
        <w:t>[19]</w:t>
      </w:r>
      <w:r w:rsidRPr="00C63C77">
        <w:tab/>
        <w:t xml:space="preserve">M. Stone, “An Asymptotic Equivalence of Choice of Model by Cross-Validation and Akaike’s Criterion,” </w:t>
      </w:r>
      <w:r w:rsidRPr="00C63C77">
        <w:rPr>
          <w:i/>
          <w:iCs/>
        </w:rPr>
        <w:t>J. R. Stat. Soc. Ser. B</w:t>
      </w:r>
      <w:r w:rsidRPr="00C63C77">
        <w:t>, vol. 39, no. 1, pp. 44–47, 1977.</w:t>
      </w:r>
    </w:p>
    <w:p w14:paraId="159F73FE" w14:textId="77777777" w:rsidR="00C63C77" w:rsidRPr="00C63C77" w:rsidRDefault="00C63C77" w:rsidP="00E966AB">
      <w:pPr>
        <w:pStyle w:val="Referencenonumbers"/>
        <w:divId w:val="2139060492"/>
      </w:pPr>
      <w:r w:rsidRPr="00C63C77">
        <w:t>[20]</w:t>
      </w:r>
      <w:r w:rsidRPr="00C63C77">
        <w:tab/>
        <w:t xml:space="preserve">A. E. Raftery and S. M. Lewis, “Comment: One Long Run with Diagnostics: Implementation Strategies for Markov Chain Monte Carlo,” </w:t>
      </w:r>
      <w:r w:rsidRPr="00C63C77">
        <w:rPr>
          <w:i/>
          <w:iCs/>
        </w:rPr>
        <w:t>Stat. Sci.</w:t>
      </w:r>
      <w:r w:rsidRPr="00C63C77">
        <w:t>, vol. 7, no. 4, pp. 493–497, 1992.</w:t>
      </w:r>
    </w:p>
    <w:p w14:paraId="21319012" w14:textId="77777777" w:rsidR="00C63C77" w:rsidRPr="00C63C77" w:rsidRDefault="00C63C77" w:rsidP="00E966AB">
      <w:pPr>
        <w:pStyle w:val="Referencenonumbers"/>
        <w:divId w:val="2139060492"/>
      </w:pPr>
      <w:r w:rsidRPr="00C63C77">
        <w:t>[21]</w:t>
      </w:r>
      <w:r w:rsidRPr="00C63C77">
        <w:tab/>
        <w:t xml:space="preserve">A. Gelman and D. B. Rubin, “lnference from Iterative Simulation Using Multiple Sequences,” </w:t>
      </w:r>
      <w:r w:rsidRPr="00C63C77">
        <w:rPr>
          <w:i/>
          <w:iCs/>
        </w:rPr>
        <w:t>Stat. Sci.</w:t>
      </w:r>
      <w:r w:rsidRPr="00C63C77">
        <w:t xml:space="preserve">, vol. 7, no. 4, pp. 457–472, 1992. </w:t>
      </w:r>
    </w:p>
    <w:p w14:paraId="4F04B74D" w14:textId="2E8D3EF4" w:rsidR="00BF4F16" w:rsidRPr="0068288C" w:rsidRDefault="00CA5B68">
      <w:pPr>
        <w:pStyle w:val="Referencenonumbers"/>
      </w:pPr>
      <w:r w:rsidRPr="00AF146E">
        <w:fldChar w:fldCharType="end"/>
      </w:r>
      <w:bookmarkEnd w:id="111"/>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0EF23A" w14:textId="77777777" w:rsidR="00756095" w:rsidRDefault="00756095" w:rsidP="00C95F6C">
      <w:r>
        <w:separator/>
      </w:r>
    </w:p>
  </w:endnote>
  <w:endnote w:type="continuationSeparator" w:id="0">
    <w:p w14:paraId="1512B2BD" w14:textId="77777777" w:rsidR="00756095" w:rsidRDefault="00756095"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9C7BEC" w:rsidRDefault="009C7BEC"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74F3E4" w14:textId="77777777" w:rsidR="00756095" w:rsidRDefault="00756095" w:rsidP="00C95F6C">
      <w:r>
        <w:separator/>
      </w:r>
    </w:p>
  </w:footnote>
  <w:footnote w:type="continuationSeparator" w:id="0">
    <w:p w14:paraId="0E488BA0" w14:textId="77777777" w:rsidR="00756095" w:rsidRDefault="00756095" w:rsidP="00C95F6C">
      <w:r>
        <w:continuationSeparator/>
      </w:r>
    </w:p>
  </w:footnote>
  <w:footnote w:id="1">
    <w:p w14:paraId="5837AB95" w14:textId="3EF06A7C" w:rsidR="009C7BEC" w:rsidRDefault="009C7BEC" w:rsidP="006E1133">
      <w:pPr>
        <w:pStyle w:val="FOOTNOTE0"/>
      </w:pPr>
      <w:r>
        <w:rPr>
          <w:rStyle w:val="FootnoteReference"/>
        </w:rPr>
        <w:footnoteRef/>
      </w:r>
      <w:r>
        <w:t xml:space="preserve"> This and all other non-Bayesian models in this paper were fit using the </w:t>
      </w:r>
      <w:r w:rsidRPr="002B062E">
        <w:rPr>
          <w:rFonts w:ascii="Courier New" w:hAnsi="Courier New" w:cs="Courier New"/>
          <w:sz w:val="14"/>
        </w:rPr>
        <w:t>gamlss</w:t>
      </w:r>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"[18]" }, "properties" : { "noteIndex" : 0 }, "schema" : "https://github.com/citation-style-language/schema/raw/master/csl-citation.json" }</w:instrText>
      </w:r>
      <w:r>
        <w:fldChar w:fldCharType="separate"/>
      </w:r>
      <w:r w:rsidRPr="002168F8">
        <w:rPr>
          <w:noProof/>
        </w:rPr>
        <w:t>[18]</w:t>
      </w:r>
      <w:r>
        <w:fldChar w:fldCharType="end"/>
      </w:r>
      <w:r>
        <w:t>.</w:t>
      </w:r>
    </w:p>
  </w:footnote>
  <w:footnote w:id="2">
    <w:p w14:paraId="0394AD16" w14:textId="3A4CC3D3" w:rsidR="009C7BEC" w:rsidRPr="004B5468" w:rsidRDefault="009C7BEC" w:rsidP="006E1133">
      <w:pPr>
        <w:pStyle w:val="FOOTNOTE0"/>
      </w:pPr>
      <w:r>
        <w:rPr>
          <w:rStyle w:val="FootnoteReference"/>
        </w:rPr>
        <w:footnoteRef/>
      </w:r>
      <w:r>
        <w:t xml:space="preserve"> Model comparison by the Akaike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The log-linear model was fit using a log-normal error distribution (rather than the equivalent log transformation of responses with a normal error distribution shown here) so that its AIC can be compared to the linear model.</w:t>
      </w:r>
    </w:p>
  </w:footnote>
  <w:footnote w:id="3">
    <w:p w14:paraId="5EA07212" w14:textId="7B313793" w:rsidR="009C7BEC" w:rsidRPr="002168F8" w:rsidRDefault="009C7BEC" w:rsidP="00E966AB">
      <w:pPr>
        <w:pStyle w:val="FOOTNOTE0"/>
      </w:pPr>
      <w:r>
        <w:rPr>
          <w:rStyle w:val="FootnoteReference"/>
        </w:rPr>
        <w:footnoteRef/>
      </w:r>
      <w:r>
        <w:t xml:space="preserve"> An alternative to the log-linear model might be a linear model with variance proportional to </w:t>
      </w:r>
      <w:r w:rsidRPr="003C3C47">
        <w:rPr>
          <w:i/>
        </w:rPr>
        <w:t>r</w:t>
      </w:r>
      <w:r>
        <w:t xml:space="preserve">. This addresses non-constant variance but does not address skewed residuals. Such a model has AIC </w:t>
      </w:r>
      <w:r w:rsidRPr="002168F8">
        <w:t xml:space="preserve">of </w:t>
      </w:r>
      <m:oMath>
        <m:r>
          <m:rPr>
            <m:sty m:val="p"/>
          </m:rPr>
          <w:rPr>
            <w:rFonts w:ascii="Cambria Math" w:hAnsi="Cambria Math"/>
          </w:rPr>
          <m:t>-10668</m:t>
        </m:r>
      </m:oMath>
      <w:r>
        <w:t xml:space="preserve">, skewness of </w:t>
      </w:r>
      <m:oMath>
        <m:r>
          <w:rPr>
            <w:rFonts w:ascii="Cambria Math" w:hAnsi="Cambria Math"/>
          </w:rPr>
          <m:t>0.95</m:t>
        </m:r>
      </m:oMath>
      <w:r>
        <w:t xml:space="preserve">, and excess kurtosis of </w:t>
      </w:r>
      <m:oMath>
        <m:r>
          <w:rPr>
            <w:rFonts w:ascii="Cambria Math" w:hAnsi="Cambria Math"/>
          </w:rPr>
          <m:t>1.36</m:t>
        </m:r>
      </m:oMath>
      <w:r>
        <w:t xml:space="preserve"> (i.e. it exhibits worse fit and less-normal residuals compared to the log-linear model). It also does not gain the advantage of the log transform in restricting predicted JNDs to be positive.</w:t>
      </w:r>
    </w:p>
  </w:footnote>
  <w:footnote w:id="4">
    <w:p w14:paraId="061059E9" w14:textId="118B3EBF" w:rsidR="009C7BEC" w:rsidRDefault="009C7BEC"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5">
    <w:p w14:paraId="751E400A" w14:textId="77777777" w:rsidR="009C7BEC" w:rsidRDefault="009C7BEC"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9C7BEC" w:rsidRDefault="009C7BEC"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CE5999E" w14:textId="293CDE99" w:rsidR="009C7BEC" w:rsidRDefault="009C7BEC" w:rsidP="005C6138">
      <w:pPr>
        <w:pStyle w:val="FOOTNOTE0"/>
      </w:pPr>
      <w:r>
        <w:rPr>
          <w:rStyle w:val="FootnoteReference"/>
        </w:rPr>
        <w:footnoteRef/>
      </w:r>
      <w:r>
        <w:t xml:space="preserve"> </w:t>
      </w:r>
      <w:proofErr w:type="gramStart"/>
      <w:r>
        <w:t>The</w:t>
      </w:r>
      <w:ins w:id="93" w:author="Matthew Kay" w:date="2015-07-29T23:55:00Z">
        <w:r>
          <w:t xml:space="preserve"> </w:t>
        </w:r>
      </w:ins>
      <w:del w:id="94" w:author="Matthew Kay" w:date="2015-07-29T23:55:00Z">
        <w:r w:rsidDel="007978A6">
          <w:delText xml:space="preserve"> </w:delText>
        </w:r>
      </w:del>
      <w:ins w:id="95" w:author="Matthew Kay" w:date="2015-07-29T23:55:00Z">
        <w:r>
          <w:t>i</w:t>
        </w:r>
      </w:ins>
      <w:proofErr w:type="gramEnd"/>
      <w:del w:id="96" w:author="Matthew Kay" w:date="2015-07-29T23:55:00Z">
        <w:r w:rsidDel="007978A6">
          <w:delText>I</w:delText>
        </w:r>
      </w:del>
      <w:r>
        <w:t>nverse</w:t>
      </w:r>
      <w:ins w:id="97" w:author="Matthew Kay" w:date="2015-08-01T13:06:00Z">
        <w:r w:rsidR="00744B60">
          <w:t>-</w:t>
        </w:r>
      </w:ins>
      <w:ins w:id="98" w:author="Matthew Kay" w:date="2015-07-29T23:55:00Z">
        <w:r>
          <w:t>g</w:t>
        </w:r>
      </w:ins>
      <w:del w:id="99" w:author="Matthew Kay" w:date="2015-07-29T23:55:00Z">
        <w:r w:rsidDel="007978A6">
          <w:delText>G</w:delText>
        </w:r>
      </w:del>
      <w:r>
        <w:t>amma distribution is also the conjugate prior here, which facilitates convergence.</w:t>
      </w:r>
    </w:p>
  </w:footnote>
  <w:footnote w:id="8">
    <w:p w14:paraId="2E19F12E" w14:textId="0AA1ABE3" w:rsidR="009C7BEC" w:rsidRDefault="009C7BEC" w:rsidP="006E1133">
      <w:pPr>
        <w:pStyle w:val="FOOTNOTE0"/>
      </w:pPr>
      <w:r>
        <w:rPr>
          <w:rStyle w:val="FootnoteReference"/>
        </w:rPr>
        <w:footnoteRef/>
      </w:r>
      <w:r>
        <w:t xml:space="preserve"> Two pilot chains were run, and the Raftery-Lewis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Convergence was assessed by visual inspection of trace plots, density plots, and autocorrelation plots, and all parameters passed the Gelman-Rubin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9">
    <w:p w14:paraId="0D517530" w14:textId="77777777" w:rsidR="009C7BEC" w:rsidRDefault="009C7BEC"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2192"/>
    <w:rsid w:val="00033671"/>
    <w:rsid w:val="00035221"/>
    <w:rsid w:val="00043682"/>
    <w:rsid w:val="00047789"/>
    <w:rsid w:val="000540D0"/>
    <w:rsid w:val="00061E9A"/>
    <w:rsid w:val="0006618C"/>
    <w:rsid w:val="0007492B"/>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115C"/>
    <w:rsid w:val="00106A47"/>
    <w:rsid w:val="001130FC"/>
    <w:rsid w:val="00114C14"/>
    <w:rsid w:val="00122330"/>
    <w:rsid w:val="00130786"/>
    <w:rsid w:val="00146BC7"/>
    <w:rsid w:val="00151D71"/>
    <w:rsid w:val="001520B7"/>
    <w:rsid w:val="001563BC"/>
    <w:rsid w:val="00175038"/>
    <w:rsid w:val="00180CF8"/>
    <w:rsid w:val="00187546"/>
    <w:rsid w:val="0019125A"/>
    <w:rsid w:val="00196990"/>
    <w:rsid w:val="001A28C0"/>
    <w:rsid w:val="001B1EF9"/>
    <w:rsid w:val="001B3A0F"/>
    <w:rsid w:val="001B4E46"/>
    <w:rsid w:val="001B54A8"/>
    <w:rsid w:val="001B5572"/>
    <w:rsid w:val="001C2481"/>
    <w:rsid w:val="00206BA7"/>
    <w:rsid w:val="002157C7"/>
    <w:rsid w:val="002168F8"/>
    <w:rsid w:val="00223232"/>
    <w:rsid w:val="002248C4"/>
    <w:rsid w:val="00242036"/>
    <w:rsid w:val="002476FC"/>
    <w:rsid w:val="00263093"/>
    <w:rsid w:val="002640F2"/>
    <w:rsid w:val="00274317"/>
    <w:rsid w:val="00274F85"/>
    <w:rsid w:val="00281009"/>
    <w:rsid w:val="002A0313"/>
    <w:rsid w:val="002B062E"/>
    <w:rsid w:val="002C08A6"/>
    <w:rsid w:val="002C2D66"/>
    <w:rsid w:val="002C6DE2"/>
    <w:rsid w:val="002C7093"/>
    <w:rsid w:val="002D2C33"/>
    <w:rsid w:val="002E5C04"/>
    <w:rsid w:val="00313909"/>
    <w:rsid w:val="00314127"/>
    <w:rsid w:val="003145F7"/>
    <w:rsid w:val="00317108"/>
    <w:rsid w:val="00321CF1"/>
    <w:rsid w:val="003257C5"/>
    <w:rsid w:val="00337EDC"/>
    <w:rsid w:val="00345145"/>
    <w:rsid w:val="00347A2B"/>
    <w:rsid w:val="0035362E"/>
    <w:rsid w:val="003568B8"/>
    <w:rsid w:val="003615E6"/>
    <w:rsid w:val="00365B71"/>
    <w:rsid w:val="00373782"/>
    <w:rsid w:val="00374152"/>
    <w:rsid w:val="00374501"/>
    <w:rsid w:val="003A3A94"/>
    <w:rsid w:val="003A3EA7"/>
    <w:rsid w:val="003B0C3E"/>
    <w:rsid w:val="003B0DE6"/>
    <w:rsid w:val="003B2ABB"/>
    <w:rsid w:val="003B391C"/>
    <w:rsid w:val="003B52D8"/>
    <w:rsid w:val="003B7ACB"/>
    <w:rsid w:val="003C5380"/>
    <w:rsid w:val="003C677D"/>
    <w:rsid w:val="003D29A7"/>
    <w:rsid w:val="003D68A2"/>
    <w:rsid w:val="003E4F0F"/>
    <w:rsid w:val="003E556D"/>
    <w:rsid w:val="003F2246"/>
    <w:rsid w:val="003F4581"/>
    <w:rsid w:val="00401EDB"/>
    <w:rsid w:val="004024C6"/>
    <w:rsid w:val="00405D39"/>
    <w:rsid w:val="00423F2A"/>
    <w:rsid w:val="004346F1"/>
    <w:rsid w:val="00436C54"/>
    <w:rsid w:val="00443388"/>
    <w:rsid w:val="004444C4"/>
    <w:rsid w:val="004458B9"/>
    <w:rsid w:val="004524B7"/>
    <w:rsid w:val="00454264"/>
    <w:rsid w:val="0045429D"/>
    <w:rsid w:val="00465602"/>
    <w:rsid w:val="004736D6"/>
    <w:rsid w:val="004875DC"/>
    <w:rsid w:val="004B5468"/>
    <w:rsid w:val="004C105F"/>
    <w:rsid w:val="004C5935"/>
    <w:rsid w:val="004D14EF"/>
    <w:rsid w:val="004F79C7"/>
    <w:rsid w:val="00506F88"/>
    <w:rsid w:val="005102B8"/>
    <w:rsid w:val="00512C9E"/>
    <w:rsid w:val="00514CA4"/>
    <w:rsid w:val="00551318"/>
    <w:rsid w:val="00553ED8"/>
    <w:rsid w:val="00562C30"/>
    <w:rsid w:val="00562F91"/>
    <w:rsid w:val="00567F6A"/>
    <w:rsid w:val="0057232C"/>
    <w:rsid w:val="00584487"/>
    <w:rsid w:val="00586070"/>
    <w:rsid w:val="00595BAE"/>
    <w:rsid w:val="005A05AE"/>
    <w:rsid w:val="005A2D93"/>
    <w:rsid w:val="005A4756"/>
    <w:rsid w:val="005A501A"/>
    <w:rsid w:val="005A5673"/>
    <w:rsid w:val="005B56CC"/>
    <w:rsid w:val="005C0D58"/>
    <w:rsid w:val="005C3240"/>
    <w:rsid w:val="005C6138"/>
    <w:rsid w:val="005D41E3"/>
    <w:rsid w:val="005D625B"/>
    <w:rsid w:val="005F43DA"/>
    <w:rsid w:val="00603C52"/>
    <w:rsid w:val="00621691"/>
    <w:rsid w:val="00627405"/>
    <w:rsid w:val="00627B7A"/>
    <w:rsid w:val="006319F1"/>
    <w:rsid w:val="00634CA6"/>
    <w:rsid w:val="0064216F"/>
    <w:rsid w:val="006430FA"/>
    <w:rsid w:val="00645A2C"/>
    <w:rsid w:val="006515FD"/>
    <w:rsid w:val="006521B3"/>
    <w:rsid w:val="00653F3B"/>
    <w:rsid w:val="0065658E"/>
    <w:rsid w:val="00657CE0"/>
    <w:rsid w:val="0066307A"/>
    <w:rsid w:val="0066700C"/>
    <w:rsid w:val="006739FF"/>
    <w:rsid w:val="0068357E"/>
    <w:rsid w:val="006856E7"/>
    <w:rsid w:val="0069770F"/>
    <w:rsid w:val="006A7C34"/>
    <w:rsid w:val="006B66B0"/>
    <w:rsid w:val="006B791D"/>
    <w:rsid w:val="006E1133"/>
    <w:rsid w:val="006E16F8"/>
    <w:rsid w:val="006F295C"/>
    <w:rsid w:val="006F5504"/>
    <w:rsid w:val="006F7D37"/>
    <w:rsid w:val="006F7DA5"/>
    <w:rsid w:val="00701E02"/>
    <w:rsid w:val="0070541A"/>
    <w:rsid w:val="00706A57"/>
    <w:rsid w:val="00714725"/>
    <w:rsid w:val="007251F6"/>
    <w:rsid w:val="007336F6"/>
    <w:rsid w:val="00733F95"/>
    <w:rsid w:val="00740D1E"/>
    <w:rsid w:val="00744B60"/>
    <w:rsid w:val="00751401"/>
    <w:rsid w:val="00756095"/>
    <w:rsid w:val="0075669D"/>
    <w:rsid w:val="00797871"/>
    <w:rsid w:val="007978A6"/>
    <w:rsid w:val="007A6BCF"/>
    <w:rsid w:val="007C550A"/>
    <w:rsid w:val="007C7145"/>
    <w:rsid w:val="007D0B04"/>
    <w:rsid w:val="007D0D4D"/>
    <w:rsid w:val="007D4522"/>
    <w:rsid w:val="007E080A"/>
    <w:rsid w:val="007E1A8B"/>
    <w:rsid w:val="007F06A8"/>
    <w:rsid w:val="007F0D1F"/>
    <w:rsid w:val="007F67F9"/>
    <w:rsid w:val="00806471"/>
    <w:rsid w:val="008154CE"/>
    <w:rsid w:val="00817722"/>
    <w:rsid w:val="00821ED3"/>
    <w:rsid w:val="008304C8"/>
    <w:rsid w:val="00850159"/>
    <w:rsid w:val="008560D3"/>
    <w:rsid w:val="00865CFA"/>
    <w:rsid w:val="008726E3"/>
    <w:rsid w:val="00874021"/>
    <w:rsid w:val="00875331"/>
    <w:rsid w:val="0087721D"/>
    <w:rsid w:val="00880CBF"/>
    <w:rsid w:val="008816F4"/>
    <w:rsid w:val="00884875"/>
    <w:rsid w:val="00886B50"/>
    <w:rsid w:val="00887F59"/>
    <w:rsid w:val="008971C7"/>
    <w:rsid w:val="008B02BC"/>
    <w:rsid w:val="008B7DE6"/>
    <w:rsid w:val="008C67CB"/>
    <w:rsid w:val="008D2B54"/>
    <w:rsid w:val="008D64EC"/>
    <w:rsid w:val="008D7BA3"/>
    <w:rsid w:val="008E1A6C"/>
    <w:rsid w:val="008E3B65"/>
    <w:rsid w:val="008E58F9"/>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97C71"/>
    <w:rsid w:val="009A1F4D"/>
    <w:rsid w:val="009B017E"/>
    <w:rsid w:val="009B0E57"/>
    <w:rsid w:val="009B0E8B"/>
    <w:rsid w:val="009C3B37"/>
    <w:rsid w:val="009C4344"/>
    <w:rsid w:val="009C67F7"/>
    <w:rsid w:val="009C7BEC"/>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51ACF"/>
    <w:rsid w:val="00A61653"/>
    <w:rsid w:val="00A6339A"/>
    <w:rsid w:val="00A70267"/>
    <w:rsid w:val="00A71C65"/>
    <w:rsid w:val="00A726E2"/>
    <w:rsid w:val="00A864D8"/>
    <w:rsid w:val="00A96278"/>
    <w:rsid w:val="00AB0820"/>
    <w:rsid w:val="00AB38AE"/>
    <w:rsid w:val="00AB7011"/>
    <w:rsid w:val="00AB75C6"/>
    <w:rsid w:val="00AC78D3"/>
    <w:rsid w:val="00AD0F16"/>
    <w:rsid w:val="00AE2021"/>
    <w:rsid w:val="00AE7063"/>
    <w:rsid w:val="00AF146E"/>
    <w:rsid w:val="00AF67AB"/>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340C"/>
    <w:rsid w:val="00BF4F16"/>
    <w:rsid w:val="00C00F10"/>
    <w:rsid w:val="00C01836"/>
    <w:rsid w:val="00C01902"/>
    <w:rsid w:val="00C14F6A"/>
    <w:rsid w:val="00C255A3"/>
    <w:rsid w:val="00C3638E"/>
    <w:rsid w:val="00C5073D"/>
    <w:rsid w:val="00C51D28"/>
    <w:rsid w:val="00C60F4E"/>
    <w:rsid w:val="00C63C77"/>
    <w:rsid w:val="00C63FB1"/>
    <w:rsid w:val="00C77D8E"/>
    <w:rsid w:val="00C80F9B"/>
    <w:rsid w:val="00C95F6C"/>
    <w:rsid w:val="00CA421C"/>
    <w:rsid w:val="00CA5B68"/>
    <w:rsid w:val="00CA6673"/>
    <w:rsid w:val="00CB1A8D"/>
    <w:rsid w:val="00CD5F18"/>
    <w:rsid w:val="00CD7D69"/>
    <w:rsid w:val="00CF3B6A"/>
    <w:rsid w:val="00D03613"/>
    <w:rsid w:val="00D13C39"/>
    <w:rsid w:val="00D148BF"/>
    <w:rsid w:val="00D179A6"/>
    <w:rsid w:val="00D20D86"/>
    <w:rsid w:val="00D308FE"/>
    <w:rsid w:val="00D3671F"/>
    <w:rsid w:val="00D37FB5"/>
    <w:rsid w:val="00D44DBD"/>
    <w:rsid w:val="00D4797E"/>
    <w:rsid w:val="00D63964"/>
    <w:rsid w:val="00D7290D"/>
    <w:rsid w:val="00D87AE0"/>
    <w:rsid w:val="00D87CFD"/>
    <w:rsid w:val="00D907FA"/>
    <w:rsid w:val="00DA164E"/>
    <w:rsid w:val="00DA3656"/>
    <w:rsid w:val="00DA3B0C"/>
    <w:rsid w:val="00DA412A"/>
    <w:rsid w:val="00DB2165"/>
    <w:rsid w:val="00DB49E3"/>
    <w:rsid w:val="00DB4B8B"/>
    <w:rsid w:val="00DE242E"/>
    <w:rsid w:val="00DE45AA"/>
    <w:rsid w:val="00DF1579"/>
    <w:rsid w:val="00DF315C"/>
    <w:rsid w:val="00DF7EAC"/>
    <w:rsid w:val="00E01F7A"/>
    <w:rsid w:val="00E32B6F"/>
    <w:rsid w:val="00E34A1D"/>
    <w:rsid w:val="00E46A3F"/>
    <w:rsid w:val="00E51931"/>
    <w:rsid w:val="00E52A54"/>
    <w:rsid w:val="00E5325A"/>
    <w:rsid w:val="00E553A6"/>
    <w:rsid w:val="00E553B3"/>
    <w:rsid w:val="00E729C8"/>
    <w:rsid w:val="00E7531D"/>
    <w:rsid w:val="00E8164B"/>
    <w:rsid w:val="00E83D86"/>
    <w:rsid w:val="00E86D8F"/>
    <w:rsid w:val="00E966AB"/>
    <w:rsid w:val="00EB0E17"/>
    <w:rsid w:val="00EB3DDB"/>
    <w:rsid w:val="00EC4281"/>
    <w:rsid w:val="00ED53B9"/>
    <w:rsid w:val="00EE0A4D"/>
    <w:rsid w:val="00EE5282"/>
    <w:rsid w:val="00EF6912"/>
    <w:rsid w:val="00F0178A"/>
    <w:rsid w:val="00F20817"/>
    <w:rsid w:val="00F428D1"/>
    <w:rsid w:val="00F446D9"/>
    <w:rsid w:val="00F44CC1"/>
    <w:rsid w:val="00F45290"/>
    <w:rsid w:val="00F50400"/>
    <w:rsid w:val="00F51E9F"/>
    <w:rsid w:val="00F527AC"/>
    <w:rsid w:val="00F53FB6"/>
    <w:rsid w:val="00F63D98"/>
    <w:rsid w:val="00F64595"/>
    <w:rsid w:val="00F66D98"/>
    <w:rsid w:val="00F843E8"/>
    <w:rsid w:val="00F94CA9"/>
    <w:rsid w:val="00F97C25"/>
    <w:rsid w:val="00FA1A7E"/>
    <w:rsid w:val="00FB262F"/>
    <w:rsid w:val="00FB69C9"/>
    <w:rsid w:val="00FC19A8"/>
    <w:rsid w:val="00FD182A"/>
    <w:rsid w:val="00FD1A6D"/>
    <w:rsid w:val="00FD533C"/>
    <w:rsid w:val="00FE2273"/>
    <w:rsid w:val="00FF3F6D"/>
    <w:rsid w:val="00FF61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997C71"/>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sChild>
                                                                                                                                                                                            <w:div w:id="1482960742">
                                                                                                                                                                                              <w:marLeft w:val="0"/>
                                                                                                                                                                                              <w:marRight w:val="0"/>
                                                                                                                                                                                              <w:marTop w:val="0"/>
                                                                                                                                                                                              <w:marBottom w:val="0"/>
                                                                                                                                                                                              <w:divBdr>
                                                                                                                                                                                                <w:top w:val="none" w:sz="0" w:space="0" w:color="auto"/>
                                                                                                                                                                                                <w:left w:val="none" w:sz="0" w:space="0" w:color="auto"/>
                                                                                                                                                                                                <w:bottom w:val="none" w:sz="0" w:space="0" w:color="auto"/>
                                                                                                                                                                                                <w:right w:val="none" w:sz="0" w:space="0" w:color="auto"/>
                                                                                                                                                                                              </w:divBdr>
                                                                                                                                                                                              <w:divsChild>
                                                                                                                                                                                                <w:div w:id="115831434">
                                                                                                                                                                                                  <w:marLeft w:val="0"/>
                                                                                                                                                                                                  <w:marRight w:val="0"/>
                                                                                                                                                                                                  <w:marTop w:val="0"/>
                                                                                                                                                                                                  <w:marBottom w:val="0"/>
                                                                                                                                                                                                  <w:divBdr>
                                                                                                                                                                                                    <w:top w:val="none" w:sz="0" w:space="0" w:color="auto"/>
                                                                                                                                                                                                    <w:left w:val="none" w:sz="0" w:space="0" w:color="auto"/>
                                                                                                                                                                                                    <w:bottom w:val="none" w:sz="0" w:space="0" w:color="auto"/>
                                                                                                                                                                                                    <w:right w:val="none" w:sz="0" w:space="0" w:color="auto"/>
                                                                                                                                                                                                  </w:divBdr>
                                                                                                                                                                                                  <w:divsChild>
                                                                                                                                                                                                    <w:div w:id="21390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203D0A-4465-47F8-918B-DFD615621C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1119</TotalTime>
  <Pages>10</Pages>
  <Words>17099</Words>
  <Characters>97466</Characters>
  <Application>Microsoft Office Word</Application>
  <DocSecurity>0</DocSecurity>
  <Lines>812</Lines>
  <Paragraphs>228</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114337</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8</cp:revision>
  <cp:lastPrinted>2015-07-30T06:03:00Z</cp:lastPrinted>
  <dcterms:created xsi:type="dcterms:W3CDTF">2015-07-30T05:53:00Z</dcterms:created>
  <dcterms:modified xsi:type="dcterms:W3CDTF">2015-08-01T20:22:00Z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