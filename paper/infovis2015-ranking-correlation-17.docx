
<file path=[Content_Types].xml><?xml version="1.0" encoding="utf-8"?>
<Types xmlns="http://schemas.openxmlformats.org/package/2006/content-types">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0BFB6F" w14:textId="208DA453" w:rsidR="00BF4F16" w:rsidRPr="0068288C" w:rsidRDefault="00A12A06" w:rsidP="00C95F6C">
      <w:pPr>
        <w:pStyle w:val="Title1"/>
        <w:rPr>
          <w:sz w:val="20"/>
        </w:rPr>
      </w:pPr>
      <w:r w:rsidRPr="00A12A06">
        <w:t xml:space="preserve">Beyond Weber's Law: A Second Look at </w:t>
      </w:r>
      <w:r>
        <w:br/>
      </w:r>
      <w:r w:rsidRPr="00A12A06">
        <w:t>Ranking Visualizations of Correlation</w:t>
      </w:r>
    </w:p>
    <w:p w14:paraId="05B9AB51" w14:textId="77777777" w:rsidR="00BF4F16" w:rsidRPr="000C4612" w:rsidRDefault="00BF4F16" w:rsidP="00C95F6C">
      <w:pPr>
        <w:sectPr w:rsidR="00BF4F16" w:rsidRPr="000C4612">
          <w:footerReference w:type="first" r:id="rId8"/>
          <w:pgSz w:w="12240" w:h="15840" w:code="1"/>
          <w:pgMar w:top="994" w:right="1080" w:bottom="994" w:left="1080" w:header="490" w:footer="432" w:gutter="0"/>
          <w:cols w:space="720"/>
          <w:titlePg/>
          <w:docGrid w:linePitch="360"/>
        </w:sectPr>
      </w:pPr>
    </w:p>
    <w:p w14:paraId="3EEDFBAC" w14:textId="0DAA538C" w:rsidR="00BF4F16" w:rsidRPr="003060CE" w:rsidRDefault="00BF4F16" w:rsidP="00C95F6C">
      <w:pPr>
        <w:pStyle w:val="AuthorInformation"/>
      </w:pPr>
    </w:p>
    <w:p w14:paraId="4ADCC6A2" w14:textId="77777777" w:rsidR="00BF4F16" w:rsidRPr="0068288C" w:rsidRDefault="00BF4F16" w:rsidP="00C95F6C">
      <w:pPr>
        <w:sectPr w:rsidR="00BF4F16" w:rsidRPr="0068288C">
          <w:type w:val="continuous"/>
          <w:pgSz w:w="12240" w:h="15840" w:code="1"/>
          <w:pgMar w:top="994" w:right="1080" w:bottom="994" w:left="1080" w:header="490" w:footer="432" w:gutter="0"/>
          <w:cols w:space="720"/>
          <w:docGrid w:linePitch="360"/>
        </w:sectPr>
      </w:pPr>
    </w:p>
    <w:p w14:paraId="12BD03D4" w14:textId="77777777" w:rsidR="00551318" w:rsidRDefault="00BF4F16" w:rsidP="00BF4F16">
      <w:pPr>
        <w:pStyle w:val="Abstract"/>
        <w:rPr>
          <w:color w:val="000000"/>
        </w:rPr>
      </w:pPr>
      <w:r w:rsidRPr="000262F7">
        <w:rPr>
          <w:b/>
        </w:rPr>
        <w:lastRenderedPageBreak/>
        <w:t>Abstract</w:t>
      </w:r>
      <w:r>
        <w:rPr>
          <w:color w:val="000000"/>
        </w:rPr>
        <w:t>—</w:t>
      </w:r>
      <w:r w:rsidR="00551318" w:rsidRPr="00551318">
        <w:rPr>
          <w:color w:val="000000"/>
        </w:rPr>
        <w:t xml:space="preserve">Models of human perception — including perceptual “laws” — can be valuable tools for deriving visualization design recommendations. However, it is important to assess the explanatory power of such models when using them to inform design. We present a secondary analysis of data previously used to rank the effectiveness of bivariate visualizations for assessing correlation (measured with Pearson’s r) according to the well-known Weber-Fechner Law. Beginning with the model of </w:t>
      </w:r>
      <w:r w:rsidR="00551318">
        <w:t xml:space="preserve">Harrison </w:t>
      </w:r>
      <w:r w:rsidR="00551318" w:rsidRPr="00CA5B68">
        <w:rPr>
          <w:i/>
        </w:rPr>
        <w:t>et al.</w:t>
      </w:r>
      <w:r w:rsidR="00551318">
        <w:t xml:space="preserve"> </w:t>
      </w:r>
      <w:r w:rsidR="00551318">
        <w:fldChar w:fldCharType="begin" w:fldLock="1"/>
      </w:r>
      <w:r w:rsidR="00551318">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551318">
        <w:fldChar w:fldCharType="separate"/>
      </w:r>
      <w:r w:rsidR="00551318" w:rsidRPr="00CA5B68">
        <w:t>[1]</w:t>
      </w:r>
      <w:r w:rsidR="00551318">
        <w:fldChar w:fldCharType="end"/>
      </w:r>
      <w:r w:rsidR="00551318" w:rsidRPr="00551318">
        <w:rPr>
          <w:color w:val="000000"/>
        </w:rPr>
        <w:t>, we present a sequence of refinements including incorporation of individual differences, log transformation, censored regression, and adoption of Bayesian statistics. Our model incorporates all observations dropped from the original analysis, including data near ceilings caused by the data collection process and entire visualizations dropped due to large numbers of observations worse than chance. This model deviates from Weber’s Law, but provides improved predictive accuracy and generalization. Using Bayesian credibility intervals, we derive a partial ranking that groups visualizations with similar performance, and we give precise estimates of the difference in performance between these groups. We conclude with a discussion of the value of data sharing and replication, and share implications for modeling similar experimental data.</w:t>
      </w:r>
    </w:p>
    <w:p w14:paraId="154AC8B4" w14:textId="2FEF7D05" w:rsidR="00BF4F16" w:rsidRPr="00F96DBD" w:rsidRDefault="00BF4F16" w:rsidP="005C0D58">
      <w:pPr>
        <w:pStyle w:val="IndexTerms"/>
        <w:sectPr w:rsidR="00BF4F16" w:rsidRPr="00F96DBD">
          <w:type w:val="continuous"/>
          <w:pgSz w:w="12240" w:h="15840" w:code="1"/>
          <w:pgMar w:top="994" w:right="1080" w:bottom="994" w:left="1080" w:header="490" w:footer="432" w:gutter="0"/>
          <w:cols w:space="475"/>
          <w:docGrid w:linePitch="360"/>
        </w:sectPr>
      </w:pPr>
      <w:r>
        <w:rPr>
          <w:b/>
        </w:rPr>
        <w:t>Index Terms</w:t>
      </w:r>
      <w:r>
        <w:rPr>
          <w:color w:val="000000"/>
        </w:rPr>
        <w:t>—</w:t>
      </w:r>
      <w:r w:rsidR="009735E7">
        <w:t xml:space="preserve">Weber’s law, perception of correlation, log transformation, censored regression, Bayesian methods   </w:t>
      </w:r>
    </w:p>
    <w:p w14:paraId="71025FA7" w14:textId="77777777" w:rsidR="00BF4F16" w:rsidRPr="003F1067" w:rsidRDefault="003F4581" w:rsidP="00C95F6C">
      <w:r>
        <w:rPr>
          <w:noProof/>
        </w:rPr>
        <w:lastRenderedPageBreak/>
        <mc:AlternateContent>
          <mc:Choice Requires="wpg">
            <w:drawing>
              <wp:anchor distT="0" distB="0" distL="114300" distR="114300" simplePos="0" relativeHeight="251656704" behindDoc="0" locked="0" layoutInCell="1" allowOverlap="1" wp14:anchorId="6E2E2F4E" wp14:editId="7CD9B24D">
                <wp:simplePos x="0" y="0"/>
                <wp:positionH relativeFrom="column">
                  <wp:posOffset>1845945</wp:posOffset>
                </wp:positionH>
                <wp:positionV relativeFrom="paragraph">
                  <wp:posOffset>151130</wp:posOffset>
                </wp:positionV>
                <wp:extent cx="2838450" cy="113665"/>
                <wp:effectExtent l="0" t="0" r="19050" b="0"/>
                <wp:wrapNone/>
                <wp:docPr id="6"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838450" cy="113665"/>
                          <a:chOff x="3987" y="4292"/>
                          <a:chExt cx="4470" cy="179"/>
                        </a:xfrm>
                      </wpg:grpSpPr>
                      <wps:wsp>
                        <wps:cNvPr id="7" name="AutoShape 18"/>
                        <wps:cNvSpPr>
                          <a:spLocks noChangeAspect="1" noChangeArrowheads="1" noTextEdit="1"/>
                        </wps:cNvSpPr>
                        <wps:spPr bwMode="auto">
                          <a:xfrm>
                            <a:off x="3987" y="4292"/>
                            <a:ext cx="4470" cy="179"/>
                          </a:xfrm>
                          <a:prstGeom prst="rect">
                            <a:avLst/>
                          </a:prstGeom>
                          <a:noFill/>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Lst>
                        </wps:spPr>
                        <wps:bodyPr rot="0" vert="horz" wrap="square" lIns="91440" tIns="45720" rIns="91440" bIns="45720" anchor="t" anchorCtr="0" upright="1">
                          <a:noAutofit/>
                        </wps:bodyPr>
                      </wps:wsp>
                      <wps:wsp>
                        <wps:cNvPr id="8" name="Freeform 20"/>
                        <wps:cNvSpPr>
                          <a:spLocks/>
                        </wps:cNvSpPr>
                        <wps:spPr bwMode="auto">
                          <a:xfrm>
                            <a:off x="6132" y="4302"/>
                            <a:ext cx="177" cy="159"/>
                          </a:xfrm>
                          <a:custGeom>
                            <a:avLst/>
                            <a:gdLst>
                              <a:gd name="T0" fmla="*/ 431 w 884"/>
                              <a:gd name="T1" fmla="*/ 798 h 798"/>
                              <a:gd name="T2" fmla="*/ 426 w 884"/>
                              <a:gd name="T3" fmla="*/ 791 h 798"/>
                              <a:gd name="T4" fmla="*/ 415 w 884"/>
                              <a:gd name="T5" fmla="*/ 757 h 798"/>
                              <a:gd name="T6" fmla="*/ 396 w 884"/>
                              <a:gd name="T7" fmla="*/ 710 h 798"/>
                              <a:gd name="T8" fmla="*/ 374 w 884"/>
                              <a:gd name="T9" fmla="*/ 667 h 798"/>
                              <a:gd name="T10" fmla="*/ 350 w 884"/>
                              <a:gd name="T11" fmla="*/ 630 h 798"/>
                              <a:gd name="T12" fmla="*/ 325 w 884"/>
                              <a:gd name="T13" fmla="*/ 595 h 798"/>
                              <a:gd name="T14" fmla="*/ 297 w 884"/>
                              <a:gd name="T15" fmla="*/ 565 h 798"/>
                              <a:gd name="T16" fmla="*/ 267 w 884"/>
                              <a:gd name="T17" fmla="*/ 538 h 798"/>
                              <a:gd name="T18" fmla="*/ 215 w 884"/>
                              <a:gd name="T19" fmla="*/ 499 h 798"/>
                              <a:gd name="T20" fmla="*/ 167 w 884"/>
                              <a:gd name="T21" fmla="*/ 469 h 798"/>
                              <a:gd name="T22" fmla="*/ 115 w 884"/>
                              <a:gd name="T23" fmla="*/ 441 h 798"/>
                              <a:gd name="T24" fmla="*/ 68 w 884"/>
                              <a:gd name="T25" fmla="*/ 421 h 798"/>
                              <a:gd name="T26" fmla="*/ 24 w 884"/>
                              <a:gd name="T27" fmla="*/ 406 h 798"/>
                              <a:gd name="T28" fmla="*/ 9 w 884"/>
                              <a:gd name="T29" fmla="*/ 402 h 798"/>
                              <a:gd name="T30" fmla="*/ 1 w 884"/>
                              <a:gd name="T31" fmla="*/ 396 h 798"/>
                              <a:gd name="T32" fmla="*/ 1 w 884"/>
                              <a:gd name="T33" fmla="*/ 391 h 798"/>
                              <a:gd name="T34" fmla="*/ 8 w 884"/>
                              <a:gd name="T35" fmla="*/ 386 h 798"/>
                              <a:gd name="T36" fmla="*/ 21 w 884"/>
                              <a:gd name="T37" fmla="*/ 381 h 798"/>
                              <a:gd name="T38" fmla="*/ 93 w 884"/>
                              <a:gd name="T39" fmla="*/ 359 h 798"/>
                              <a:gd name="T40" fmla="*/ 157 w 884"/>
                              <a:gd name="T41" fmla="*/ 329 h 798"/>
                              <a:gd name="T42" fmla="*/ 214 w 884"/>
                              <a:gd name="T43" fmla="*/ 294 h 798"/>
                              <a:gd name="T44" fmla="*/ 268 w 884"/>
                              <a:gd name="T45" fmla="*/ 250 h 798"/>
                              <a:gd name="T46" fmla="*/ 303 w 884"/>
                              <a:gd name="T47" fmla="*/ 215 h 798"/>
                              <a:gd name="T48" fmla="*/ 335 w 884"/>
                              <a:gd name="T49" fmla="*/ 177 h 798"/>
                              <a:gd name="T50" fmla="*/ 378 w 884"/>
                              <a:gd name="T51" fmla="*/ 116 h 798"/>
                              <a:gd name="T52" fmla="*/ 406 w 884"/>
                              <a:gd name="T53" fmla="*/ 70 h 798"/>
                              <a:gd name="T54" fmla="*/ 426 w 884"/>
                              <a:gd name="T55" fmla="*/ 23 h 798"/>
                              <a:gd name="T56" fmla="*/ 434 w 884"/>
                              <a:gd name="T57" fmla="*/ 2 h 798"/>
                              <a:gd name="T58" fmla="*/ 440 w 884"/>
                              <a:gd name="T59" fmla="*/ 0 h 798"/>
                              <a:gd name="T60" fmla="*/ 443 w 884"/>
                              <a:gd name="T61" fmla="*/ 1 h 798"/>
                              <a:gd name="T62" fmla="*/ 449 w 884"/>
                              <a:gd name="T63" fmla="*/ 17 h 798"/>
                              <a:gd name="T64" fmla="*/ 469 w 884"/>
                              <a:gd name="T65" fmla="*/ 71 h 798"/>
                              <a:gd name="T66" fmla="*/ 494 w 884"/>
                              <a:gd name="T67" fmla="*/ 119 h 798"/>
                              <a:gd name="T68" fmla="*/ 515 w 884"/>
                              <a:gd name="T69" fmla="*/ 152 h 798"/>
                              <a:gd name="T70" fmla="*/ 540 w 884"/>
                              <a:gd name="T71" fmla="*/ 184 h 798"/>
                              <a:gd name="T72" fmla="*/ 567 w 884"/>
                              <a:gd name="T73" fmla="*/ 214 h 798"/>
                              <a:gd name="T74" fmla="*/ 598 w 884"/>
                              <a:gd name="T75" fmla="*/ 244 h 798"/>
                              <a:gd name="T76" fmla="*/ 632 w 884"/>
                              <a:gd name="T77" fmla="*/ 273 h 798"/>
                              <a:gd name="T78" fmla="*/ 670 w 884"/>
                              <a:gd name="T79" fmla="*/ 300 h 798"/>
                              <a:gd name="T80" fmla="*/ 713 w 884"/>
                              <a:gd name="T81" fmla="*/ 327 h 798"/>
                              <a:gd name="T82" fmla="*/ 757 w 884"/>
                              <a:gd name="T83" fmla="*/ 349 h 798"/>
                              <a:gd name="T84" fmla="*/ 807 w 884"/>
                              <a:gd name="T85" fmla="*/ 370 h 798"/>
                              <a:gd name="T86" fmla="*/ 858 w 884"/>
                              <a:gd name="T87" fmla="*/ 386 h 798"/>
                              <a:gd name="T88" fmla="*/ 881 w 884"/>
                              <a:gd name="T89" fmla="*/ 393 h 798"/>
                              <a:gd name="T90" fmla="*/ 884 w 884"/>
                              <a:gd name="T91" fmla="*/ 400 h 798"/>
                              <a:gd name="T92" fmla="*/ 879 w 884"/>
                              <a:gd name="T93" fmla="*/ 405 h 798"/>
                              <a:gd name="T94" fmla="*/ 843 w 884"/>
                              <a:gd name="T95" fmla="*/ 414 h 798"/>
                              <a:gd name="T96" fmla="*/ 794 w 884"/>
                              <a:gd name="T97" fmla="*/ 429 h 798"/>
                              <a:gd name="T98" fmla="*/ 751 w 884"/>
                              <a:gd name="T99" fmla="*/ 447 h 798"/>
                              <a:gd name="T100" fmla="*/ 714 w 884"/>
                              <a:gd name="T101" fmla="*/ 465 h 798"/>
                              <a:gd name="T102" fmla="*/ 678 w 884"/>
                              <a:gd name="T103" fmla="*/ 487 h 798"/>
                              <a:gd name="T104" fmla="*/ 642 w 884"/>
                              <a:gd name="T105" fmla="*/ 513 h 798"/>
                              <a:gd name="T106" fmla="*/ 607 w 884"/>
                              <a:gd name="T107" fmla="*/ 542 h 798"/>
                              <a:gd name="T108" fmla="*/ 575 w 884"/>
                              <a:gd name="T109" fmla="*/ 574 h 798"/>
                              <a:gd name="T110" fmla="*/ 543 w 884"/>
                              <a:gd name="T111" fmla="*/ 610 h 798"/>
                              <a:gd name="T112" fmla="*/ 512 w 884"/>
                              <a:gd name="T113" fmla="*/ 649 h 798"/>
                              <a:gd name="T114" fmla="*/ 482 w 884"/>
                              <a:gd name="T115" fmla="*/ 696 h 798"/>
                              <a:gd name="T116" fmla="*/ 454 w 884"/>
                              <a:gd name="T117" fmla="*/ 752 h 798"/>
                              <a:gd name="T118" fmla="*/ 442 w 884"/>
                              <a:gd name="T119" fmla="*/ 790 h 798"/>
                              <a:gd name="T120" fmla="*/ 435 w 884"/>
                              <a:gd name="T121" fmla="*/ 798 h 798"/>
                              <a:gd name="T122" fmla="*/ 433 w 884"/>
                              <a:gd name="T123" fmla="*/ 798 h 7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884" h="798">
                                <a:moveTo>
                                  <a:pt x="433" y="798"/>
                                </a:moveTo>
                                <a:lnTo>
                                  <a:pt x="431" y="798"/>
                                </a:lnTo>
                                <a:lnTo>
                                  <a:pt x="429" y="798"/>
                                </a:lnTo>
                                <a:lnTo>
                                  <a:pt x="426" y="791"/>
                                </a:lnTo>
                                <a:lnTo>
                                  <a:pt x="423" y="782"/>
                                </a:lnTo>
                                <a:lnTo>
                                  <a:pt x="415" y="757"/>
                                </a:lnTo>
                                <a:lnTo>
                                  <a:pt x="406" y="734"/>
                                </a:lnTo>
                                <a:lnTo>
                                  <a:pt x="396" y="710"/>
                                </a:lnTo>
                                <a:lnTo>
                                  <a:pt x="386" y="687"/>
                                </a:lnTo>
                                <a:lnTo>
                                  <a:pt x="374" y="667"/>
                                </a:lnTo>
                                <a:lnTo>
                                  <a:pt x="363" y="648"/>
                                </a:lnTo>
                                <a:lnTo>
                                  <a:pt x="350" y="630"/>
                                </a:lnTo>
                                <a:lnTo>
                                  <a:pt x="337" y="613"/>
                                </a:lnTo>
                                <a:lnTo>
                                  <a:pt x="325" y="595"/>
                                </a:lnTo>
                                <a:lnTo>
                                  <a:pt x="312" y="580"/>
                                </a:lnTo>
                                <a:lnTo>
                                  <a:pt x="297" y="565"/>
                                </a:lnTo>
                                <a:lnTo>
                                  <a:pt x="281" y="550"/>
                                </a:lnTo>
                                <a:lnTo>
                                  <a:pt x="267" y="538"/>
                                </a:lnTo>
                                <a:lnTo>
                                  <a:pt x="250" y="525"/>
                                </a:lnTo>
                                <a:lnTo>
                                  <a:pt x="215" y="499"/>
                                </a:lnTo>
                                <a:lnTo>
                                  <a:pt x="191" y="483"/>
                                </a:lnTo>
                                <a:lnTo>
                                  <a:pt x="167" y="469"/>
                                </a:lnTo>
                                <a:lnTo>
                                  <a:pt x="140" y="454"/>
                                </a:lnTo>
                                <a:lnTo>
                                  <a:pt x="115" y="441"/>
                                </a:lnTo>
                                <a:lnTo>
                                  <a:pt x="92" y="431"/>
                                </a:lnTo>
                                <a:lnTo>
                                  <a:pt x="68" y="421"/>
                                </a:lnTo>
                                <a:lnTo>
                                  <a:pt x="46" y="412"/>
                                </a:lnTo>
                                <a:lnTo>
                                  <a:pt x="24" y="406"/>
                                </a:lnTo>
                                <a:lnTo>
                                  <a:pt x="18" y="405"/>
                                </a:lnTo>
                                <a:lnTo>
                                  <a:pt x="9" y="402"/>
                                </a:lnTo>
                                <a:lnTo>
                                  <a:pt x="3" y="398"/>
                                </a:lnTo>
                                <a:lnTo>
                                  <a:pt x="1" y="396"/>
                                </a:lnTo>
                                <a:lnTo>
                                  <a:pt x="0" y="393"/>
                                </a:lnTo>
                                <a:lnTo>
                                  <a:pt x="1" y="391"/>
                                </a:lnTo>
                                <a:lnTo>
                                  <a:pt x="2" y="389"/>
                                </a:lnTo>
                                <a:lnTo>
                                  <a:pt x="8" y="386"/>
                                </a:lnTo>
                                <a:lnTo>
                                  <a:pt x="16" y="383"/>
                                </a:lnTo>
                                <a:lnTo>
                                  <a:pt x="21" y="381"/>
                                </a:lnTo>
                                <a:lnTo>
                                  <a:pt x="58" y="372"/>
                                </a:lnTo>
                                <a:lnTo>
                                  <a:pt x="93" y="359"/>
                                </a:lnTo>
                                <a:lnTo>
                                  <a:pt x="125" y="346"/>
                                </a:lnTo>
                                <a:lnTo>
                                  <a:pt x="157" y="329"/>
                                </a:lnTo>
                                <a:lnTo>
                                  <a:pt x="187" y="313"/>
                                </a:lnTo>
                                <a:lnTo>
                                  <a:pt x="214" y="294"/>
                                </a:lnTo>
                                <a:lnTo>
                                  <a:pt x="240" y="273"/>
                                </a:lnTo>
                                <a:lnTo>
                                  <a:pt x="268" y="250"/>
                                </a:lnTo>
                                <a:lnTo>
                                  <a:pt x="286" y="232"/>
                                </a:lnTo>
                                <a:lnTo>
                                  <a:pt x="303" y="215"/>
                                </a:lnTo>
                                <a:lnTo>
                                  <a:pt x="320" y="196"/>
                                </a:lnTo>
                                <a:lnTo>
                                  <a:pt x="335" y="177"/>
                                </a:lnTo>
                                <a:lnTo>
                                  <a:pt x="357" y="147"/>
                                </a:lnTo>
                                <a:lnTo>
                                  <a:pt x="378" y="116"/>
                                </a:lnTo>
                                <a:lnTo>
                                  <a:pt x="393" y="92"/>
                                </a:lnTo>
                                <a:lnTo>
                                  <a:pt x="406" y="70"/>
                                </a:lnTo>
                                <a:lnTo>
                                  <a:pt x="416" y="45"/>
                                </a:lnTo>
                                <a:lnTo>
                                  <a:pt x="426" y="23"/>
                                </a:lnTo>
                                <a:lnTo>
                                  <a:pt x="430" y="10"/>
                                </a:lnTo>
                                <a:lnTo>
                                  <a:pt x="434" y="2"/>
                                </a:lnTo>
                                <a:lnTo>
                                  <a:pt x="436" y="0"/>
                                </a:lnTo>
                                <a:lnTo>
                                  <a:pt x="440" y="0"/>
                                </a:lnTo>
                                <a:lnTo>
                                  <a:pt x="442" y="0"/>
                                </a:lnTo>
                                <a:lnTo>
                                  <a:pt x="443" y="1"/>
                                </a:lnTo>
                                <a:lnTo>
                                  <a:pt x="447" y="8"/>
                                </a:lnTo>
                                <a:lnTo>
                                  <a:pt x="449" y="17"/>
                                </a:lnTo>
                                <a:lnTo>
                                  <a:pt x="459" y="44"/>
                                </a:lnTo>
                                <a:lnTo>
                                  <a:pt x="469" y="71"/>
                                </a:lnTo>
                                <a:lnTo>
                                  <a:pt x="481" y="95"/>
                                </a:lnTo>
                                <a:lnTo>
                                  <a:pt x="494" y="119"/>
                                </a:lnTo>
                                <a:lnTo>
                                  <a:pt x="505" y="136"/>
                                </a:lnTo>
                                <a:lnTo>
                                  <a:pt x="515" y="152"/>
                                </a:lnTo>
                                <a:lnTo>
                                  <a:pt x="527" y="169"/>
                                </a:lnTo>
                                <a:lnTo>
                                  <a:pt x="540" y="184"/>
                                </a:lnTo>
                                <a:lnTo>
                                  <a:pt x="553" y="200"/>
                                </a:lnTo>
                                <a:lnTo>
                                  <a:pt x="567" y="214"/>
                                </a:lnTo>
                                <a:lnTo>
                                  <a:pt x="582" y="230"/>
                                </a:lnTo>
                                <a:lnTo>
                                  <a:pt x="598" y="244"/>
                                </a:lnTo>
                                <a:lnTo>
                                  <a:pt x="615" y="258"/>
                                </a:lnTo>
                                <a:lnTo>
                                  <a:pt x="632" y="273"/>
                                </a:lnTo>
                                <a:lnTo>
                                  <a:pt x="651" y="287"/>
                                </a:lnTo>
                                <a:lnTo>
                                  <a:pt x="670" y="300"/>
                                </a:lnTo>
                                <a:lnTo>
                                  <a:pt x="690" y="313"/>
                                </a:lnTo>
                                <a:lnTo>
                                  <a:pt x="713" y="327"/>
                                </a:lnTo>
                                <a:lnTo>
                                  <a:pt x="735" y="337"/>
                                </a:lnTo>
                                <a:lnTo>
                                  <a:pt x="757" y="349"/>
                                </a:lnTo>
                                <a:lnTo>
                                  <a:pt x="782" y="360"/>
                                </a:lnTo>
                                <a:lnTo>
                                  <a:pt x="807" y="370"/>
                                </a:lnTo>
                                <a:lnTo>
                                  <a:pt x="833" y="378"/>
                                </a:lnTo>
                                <a:lnTo>
                                  <a:pt x="858" y="386"/>
                                </a:lnTo>
                                <a:lnTo>
                                  <a:pt x="874" y="390"/>
                                </a:lnTo>
                                <a:lnTo>
                                  <a:pt x="881" y="393"/>
                                </a:lnTo>
                                <a:lnTo>
                                  <a:pt x="883" y="396"/>
                                </a:lnTo>
                                <a:lnTo>
                                  <a:pt x="884" y="400"/>
                                </a:lnTo>
                                <a:lnTo>
                                  <a:pt x="882" y="403"/>
                                </a:lnTo>
                                <a:lnTo>
                                  <a:pt x="879" y="405"/>
                                </a:lnTo>
                                <a:lnTo>
                                  <a:pt x="871" y="408"/>
                                </a:lnTo>
                                <a:lnTo>
                                  <a:pt x="843" y="414"/>
                                </a:lnTo>
                                <a:lnTo>
                                  <a:pt x="818" y="422"/>
                                </a:lnTo>
                                <a:lnTo>
                                  <a:pt x="794" y="429"/>
                                </a:lnTo>
                                <a:lnTo>
                                  <a:pt x="770" y="438"/>
                                </a:lnTo>
                                <a:lnTo>
                                  <a:pt x="751" y="447"/>
                                </a:lnTo>
                                <a:lnTo>
                                  <a:pt x="733" y="455"/>
                                </a:lnTo>
                                <a:lnTo>
                                  <a:pt x="714" y="465"/>
                                </a:lnTo>
                                <a:lnTo>
                                  <a:pt x="696" y="474"/>
                                </a:lnTo>
                                <a:lnTo>
                                  <a:pt x="678" y="487"/>
                                </a:lnTo>
                                <a:lnTo>
                                  <a:pt x="660" y="499"/>
                                </a:lnTo>
                                <a:lnTo>
                                  <a:pt x="642" y="513"/>
                                </a:lnTo>
                                <a:lnTo>
                                  <a:pt x="623" y="528"/>
                                </a:lnTo>
                                <a:lnTo>
                                  <a:pt x="607" y="542"/>
                                </a:lnTo>
                                <a:lnTo>
                                  <a:pt x="590" y="558"/>
                                </a:lnTo>
                                <a:lnTo>
                                  <a:pt x="575" y="574"/>
                                </a:lnTo>
                                <a:lnTo>
                                  <a:pt x="559" y="591"/>
                                </a:lnTo>
                                <a:lnTo>
                                  <a:pt x="543" y="610"/>
                                </a:lnTo>
                                <a:lnTo>
                                  <a:pt x="527" y="630"/>
                                </a:lnTo>
                                <a:lnTo>
                                  <a:pt x="512" y="649"/>
                                </a:lnTo>
                                <a:lnTo>
                                  <a:pt x="499" y="669"/>
                                </a:lnTo>
                                <a:lnTo>
                                  <a:pt x="482" y="696"/>
                                </a:lnTo>
                                <a:lnTo>
                                  <a:pt x="467" y="724"/>
                                </a:lnTo>
                                <a:lnTo>
                                  <a:pt x="454" y="752"/>
                                </a:lnTo>
                                <a:lnTo>
                                  <a:pt x="445" y="780"/>
                                </a:lnTo>
                                <a:lnTo>
                                  <a:pt x="442" y="790"/>
                                </a:lnTo>
                                <a:lnTo>
                                  <a:pt x="437" y="797"/>
                                </a:lnTo>
                                <a:lnTo>
                                  <a:pt x="435" y="798"/>
                                </a:lnTo>
                                <a:lnTo>
                                  <a:pt x="434" y="798"/>
                                </a:lnTo>
                                <a:lnTo>
                                  <a:pt x="433" y="798"/>
                                </a:lnTo>
                                <a:close/>
                              </a:path>
                            </a:pathLst>
                          </a:custGeom>
                          <a:solidFill>
                            <a:srgbClr val="000000"/>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round/>
                                <a:headEnd/>
                                <a:tailEnd/>
                              </a14:hiddenLine>
                            </a:ext>
                          </a:extLst>
                        </wps:spPr>
                        <wps:bodyPr rot="0" vert="horz" wrap="square" lIns="91440" tIns="45720" rIns="91440" bIns="45720" anchor="t" anchorCtr="0" upright="1">
                          <a:noAutofit/>
                        </wps:bodyPr>
                      </wps:wsp>
                      <wps:wsp>
                        <wps:cNvPr id="9" name="Line 21"/>
                        <wps:cNvCnPr/>
                        <wps:spPr bwMode="auto">
                          <a:xfrm>
                            <a:off x="6466" y="4391"/>
                            <a:ext cx="1991" cy="1"/>
                          </a:xfrm>
                          <a:prstGeom prst="line">
                            <a:avLst/>
                          </a:prstGeom>
                          <a:noFill/>
                          <a:ln w="889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wps:wsp>
                        <wps:cNvPr id="10" name="Line 22"/>
                        <wps:cNvCnPr/>
                        <wps:spPr bwMode="auto">
                          <a:xfrm>
                            <a:off x="4008" y="4391"/>
                            <a:ext cx="1992" cy="1"/>
                          </a:xfrm>
                          <a:prstGeom prst="line">
                            <a:avLst/>
                          </a:prstGeom>
                          <a:noFill/>
                          <a:ln w="889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AB35EF" id="Group 19" o:spid="_x0000_s1026" style="position:absolute;margin-left:145.35pt;margin-top:11.9pt;width:223.5pt;height:8.95pt;z-index:251656704" coordorigin="3987,4292" coordsize="4470,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">
                <o:lock v:ext="edit" aspectratio="t"/>
                <v:rect id="AutoShape 18" o:spid="_x0000_s1027" style="position:absolute;left:3987;top:4292;width:4470;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be8cQA&#10;AADaAAAADwAAAGRycy9kb3ducmV2LnhtbESPQWvCQBSE74L/YXlCL6Kb9qAlZiMiSEMpiLH1/Mi+&#10;JqHZtzG7TdJ/7wpCj8PMfMMk29E0oqfO1ZYVPC8jEMSF1TWXCj7Ph8UrCOeRNTaWScEfOdim00mC&#10;sbYDn6jPfSkChF2MCirv21hKV1Rk0C1tSxy8b9sZ9EF2pdQdDgFuGvkSRStpsOawUGFL+4qKn/zX&#10;KBiKY385f7zJ4/ySWb5m133+9a7U02zcbUB4Gv1/+NHOtII1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23vHEAAAA2gAAAA8AAAAAAAAAAAAAAAAAmAIAAGRycy9k&#10;b3ducmV2LnhtbFBLBQYAAAAABAAEAPUAAACJAwAAAAA=&#10;" filled="f" stroked="f">
                  <o:lock v:ext="edit" aspectratio="t" text="t"/>
                </v:rect>
                <v:shape id="Freeform 20" o:spid="_x0000_s1028" style="position:absolute;left:6132;top:4302;width:177;height:159;visibility:visible;mso-wrap-style:square;v-text-anchor:top" coordsize="884,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P9ML4A&#10;AADaAAAADwAAAGRycy9kb3ducmV2LnhtbERPzWrCQBC+F3yHZYTe6kahtkRXUaEontrUBxizYxLM&#10;zKa7a0zfvnsQevz4/pfrgVvVkw+NEwPTSQaKpHS2kcrA6fvj5R1UiCgWWydk4JcCrFejpyXm1t3l&#10;i/oiViqFSMjRQB1jl2sdypoYw8R1JIm7OM8YE/SVth7vKZxbPcuyuWZsJDXU2NGupvJa3NhAT2E7&#10;0/6H+Xj+fH3bz4uODztjnsfDZgEq0hD/xQ/3wRpIW9OVdAP06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gz/TC+AAAA2gAAAA8AAAAAAAAAAAAAAAAAmAIAAGRycy9kb3ducmV2&#10;LnhtbFBLBQYAAAAABAAEAPUAAACDAwAAAAA=&#10;" path="m433,798r-2,l429,798r-3,-7l423,782r-8,-25l406,734,396,710,386,687,374,667,363,648,350,630,337,613,325,595,312,580,297,565,281,550,267,538,250,525,215,499,191,483,167,469,140,454,115,441,92,431,68,421,46,412,24,406r-6,-1l9,402,3,398,1,396,,393r1,-2l2,389r6,-3l16,383r5,-2l58,372,93,359r32,-13l157,329r30,-16l214,294r26,-21l268,250r18,-18l303,215r17,-19l335,177r22,-30l378,116,393,92,406,70,416,45,426,23r4,-13l434,2,436,r4,l442,r1,1l447,8r2,9l459,44r10,27l481,95r13,24l505,136r10,16l527,169r13,15l553,200r14,14l582,230r16,14l615,258r17,15l651,287r19,13l690,313r23,14l735,337r22,12l782,360r25,10l833,378r25,8l874,390r7,3l883,396r1,4l882,403r-3,2l871,408r-28,6l818,422r-24,7l770,438r-19,9l733,455r-19,10l696,474r-18,13l660,499r-18,14l623,528r-16,14l590,558r-15,16l559,591r-16,19l527,630r-15,19l499,669r-17,27l467,724r-13,28l445,780r-3,10l437,797r-2,1l434,798r-1,xe" fillcolor="black" stroked="f">
                  <v:path arrowok="t" o:connecttype="custom" o:connectlocs="86,159;85,158;83,151;79,141;75,133;70,126;65,119;59,113;53,107;43,99;33,93;23,88;14,84;5,81;2,80;0,79;0,78;2,77;4,76;19,72;31,66;43,59;54,50;61,43;67,35;76,23;81,14;85,5;87,0;88,0;89,0;90,3;94,14;99,24;103,30;108,37;114,43;120,49;127,54;134,60;143,65;152,70;162,74;172,77;176,78;177,80;176,81;169,82;159,85;150,89;143,93;136,97;129,102;122,108;115,114;109,122;103,129;97,139;91,150;89,157;87,159;87,159" o:connectangles="0,0,0,0,0,0,0,0,0,0,0,0,0,0,0,0,0,0,0,0,0,0,0,0,0,0,0,0,0,0,0,0,0,0,0,0,0,0,0,0,0,0,0,0,0,0,0,0,0,0,0,0,0,0,0,0,0,0,0,0,0,0"/>
                </v:shape>
                <v:line id="Line 21" o:spid="_x0000_s1029" style="position:absolute;visibility:visible;mso-wrap-style:square" from="6466,4391" to="8457,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HJb8QAAADaAAAADwAAAGRycy9kb3ducmV2LnhtbESPzW7CMBCE70h9B2sr9YKKQw+QhhhU&#10;KlUKFyg/D7CKNz/CXqexC+nbYySkHkcz840mXw3WiAv1vnWsYDpJQBCXTrdcKzgdv15TED4gazSO&#10;ScEfeVgtn0Y5ZtpdeU+XQ6hFhLDPUEETQpdJ6cuGLPqJ64ijV7neYoiyr6Xu8Rrh1si3JJlJiy3H&#10;hQY7+myoPB9+rYJxuj/tinJtq3R73Px8m2LuTKHUy/PwsQARaAj/4Ue70Are4X4l3gC5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wclvxAAAANoAAAAPAAAAAAAAAAAA&#10;AAAAAKECAABkcnMvZG93bnJldi54bWxQSwUGAAAAAAQABAD5AAAAkgMAAAAA&#10;" strokeweight=".7pt"/>
                <v:line id="Line 22" o:spid="_x0000_s1030" style="position:absolute;visibility:visible;mso-wrap-style:square" from="4008,4391" to="6000,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ZTk8UAAADbAAAADwAAAGRycy9kb3ducmV2LnhtbESPzW7CQAyE75V4h5WRuFSwgUMbBRbU&#10;IiGFS1t+HsDKmiTqrjfNLhDevj5U6s3WjGc+rzaDd+pGfWwDG5jPMlDEVbAt1wbOp900BxUTskUX&#10;mAw8KMJmPXpaYWHDnQ90O6ZaSQjHAg00KXWF1rFqyGOchY5YtEvoPSZZ+1rbHu8S7p1eZNmL9tiy&#10;NDTY0bah6vt49Qae88P5s6ze/SX/OO1/vlz5GlxpzGQ8vC1BJRrSv/nvurSCL/Tyiwy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FZTk8UAAADbAAAADwAAAAAAAAAA&#10;AAAAAAChAgAAZHJzL2Rvd25yZXYueG1sUEsFBgAAAAAEAAQA+QAAAJMDAAAAAA==&#10;" strokeweight=".7pt"/>
              </v:group>
            </w:pict>
          </mc:Fallback>
        </mc:AlternateContent>
      </w:r>
    </w:p>
    <w:p w14:paraId="031C87B4" w14:textId="77777777" w:rsidR="00BF4F16" w:rsidRPr="003F1067" w:rsidRDefault="00BF4F16" w:rsidP="00C95F6C">
      <w:pPr>
        <w:sectPr w:rsidR="00BF4F16" w:rsidRPr="003F1067">
          <w:type w:val="continuous"/>
          <w:pgSz w:w="12240" w:h="15840" w:code="1"/>
          <w:pgMar w:top="994" w:right="1080" w:bottom="994" w:left="1080" w:header="490" w:footer="432" w:gutter="0"/>
          <w:cols w:space="475"/>
          <w:docGrid w:linePitch="360"/>
        </w:sectPr>
      </w:pPr>
    </w:p>
    <w:p w14:paraId="788EA595" w14:textId="77777777" w:rsidR="00BF4F16" w:rsidRPr="00AF146E" w:rsidRDefault="00A34301" w:rsidP="003E556D">
      <w:pPr>
        <w:pStyle w:val="Heading1"/>
      </w:pPr>
      <w:r w:rsidRPr="00AF146E">
        <w:rPr>
          <w:noProof/>
        </w:rPr>
        <w:lastRenderedPageBreak/>
        <mc:AlternateContent>
          <mc:Choice Requires="wps">
            <w:drawing>
              <wp:anchor distT="4294967295" distB="4294967295" distL="114300" distR="114300" simplePos="0" relativeHeight="251658752" behindDoc="0" locked="0" layoutInCell="1" allowOverlap="1" wp14:anchorId="469A34A0" wp14:editId="24E1B352">
                <wp:simplePos x="0" y="0"/>
                <wp:positionH relativeFrom="page">
                  <wp:posOffset>1647825</wp:posOffset>
                </wp:positionH>
                <wp:positionV relativeFrom="page">
                  <wp:posOffset>8096250</wp:posOffset>
                </wp:positionV>
                <wp:extent cx="1371600" cy="0"/>
                <wp:effectExtent l="0" t="0" r="19050" b="19050"/>
                <wp:wrapTight wrapText="bothSides">
                  <wp:wrapPolygon edited="0">
                    <wp:start x="0" y="-1"/>
                    <wp:lineTo x="0" y="-1"/>
                    <wp:lineTo x="21600" y="-1"/>
                    <wp:lineTo x="21600" y="-1"/>
                    <wp:lineTo x="0" y="-1"/>
                  </wp:wrapPolygon>
                </wp:wrapTight>
                <wp:docPr id="4"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EB6A3E" id="Line 29" o:spid="_x0000_s1026" style="position:absolute;z-index:251658752;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129.75pt,637.5pt" to="237.75pt,6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euiEwIAACk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">
                <w10:wrap type="tight" anchorx="page" anchory="page"/>
              </v:line>
            </w:pict>
          </mc:Fallback>
        </mc:AlternateContent>
      </w:r>
      <w:r w:rsidR="00BF4F16" w:rsidRPr="00AF146E">
        <w:t>Introduction</w:t>
      </w:r>
    </w:p>
    <w:p w14:paraId="137330E2" w14:textId="77777777" w:rsidR="00BF4F16" w:rsidRPr="00AF146E" w:rsidRDefault="00BF4F16" w:rsidP="00C95F6C">
      <w:pPr>
        <w:sectPr w:rsidR="00BF4F16" w:rsidRPr="00AF146E">
          <w:type w:val="continuous"/>
          <w:pgSz w:w="12240" w:h="15840" w:code="1"/>
          <w:pgMar w:top="994" w:right="1080" w:bottom="994" w:left="1080" w:header="490" w:footer="432" w:gutter="0"/>
          <w:cols w:num="2" w:space="245"/>
          <w:docGrid w:linePitch="360"/>
        </w:sectPr>
      </w:pPr>
    </w:p>
    <w:p w14:paraId="229C84E3" w14:textId="7FC4E34B" w:rsidR="00A37D0A" w:rsidRDefault="003F4581" w:rsidP="006E1133">
      <w:pPr>
        <w:pStyle w:val="BodyNoIndent"/>
      </w:pPr>
      <w:r w:rsidRPr="00AF146E">
        <w:rPr>
          <w:noProof/>
          <w:highlight w:val="yellow"/>
        </w:rPr>
        <w:lastRenderedPageBreak/>
        <mc:AlternateContent>
          <mc:Choice Requires="wps">
            <w:drawing>
              <wp:anchor distT="0" distB="0" distL="114300" distR="114300" simplePos="0" relativeHeight="251657728" behindDoc="0" locked="0" layoutInCell="1" allowOverlap="1" wp14:anchorId="01A9186D" wp14:editId="4F1AB396">
                <wp:simplePos x="0" y="0"/>
                <wp:positionH relativeFrom="page">
                  <wp:posOffset>682625</wp:posOffset>
                </wp:positionH>
                <wp:positionV relativeFrom="page">
                  <wp:posOffset>8041005</wp:posOffset>
                </wp:positionV>
                <wp:extent cx="3200400" cy="1628140"/>
                <wp:effectExtent l="0" t="1905" r="3175" b="0"/>
                <wp:wrapTopAndBottom/>
                <wp:docPr id="5"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62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644831" w14:textId="77777777" w:rsidR="00196990" w:rsidRDefault="00196990" w:rsidP="00C95F6C">
                            <w:pPr>
                              <w:pStyle w:val="Footnote"/>
                            </w:pPr>
                          </w:p>
                          <w:p w14:paraId="293261F5" w14:textId="77777777" w:rsidR="00196990" w:rsidRPr="00DA11EB" w:rsidRDefault="00196990" w:rsidP="00C95F6C">
                            <w:pPr>
                              <w:pStyle w:val="Footnot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A9186D" id="_x0000_t202" coordsize="21600,21600" o:spt="202" path="m,l,21600r21600,l21600,xe">
                <v:stroke joinstyle="miter"/>
                <v:path gradientshapeok="t" o:connecttype="rect"/>
              </v:shapetype>
              <v:shape id="Text Box 28" o:spid="_x0000_s1026" type="#_x0000_t202" style="position:absolute;left:0;text-align:left;margin-left:53.75pt;margin-top:633.15pt;width:252pt;height:128.2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" filled="f" stroked="f">
                <v:textbox inset="0,0,0,0">
                  <w:txbxContent>
                    <w:p w14:paraId="33644831" w14:textId="77777777" w:rsidR="00196990" w:rsidRDefault="00196990" w:rsidP="00C95F6C">
                      <w:pPr>
                        <w:pStyle w:val="Footnote"/>
                      </w:pPr>
                    </w:p>
                    <w:p w14:paraId="293261F5" w14:textId="77777777" w:rsidR="00196990" w:rsidRPr="00DA11EB" w:rsidRDefault="00196990" w:rsidP="00C95F6C">
                      <w:pPr>
                        <w:pStyle w:val="Footnote"/>
                      </w:pPr>
                    </w:p>
                  </w:txbxContent>
                </v:textbox>
                <w10:wrap type="topAndBottom" anchorx="page" anchory="page"/>
              </v:shape>
            </w:pict>
          </mc:Fallback>
        </mc:AlternateContent>
      </w:r>
      <w:r w:rsidR="00CD5F18">
        <w:t>Perceptual laws</w:t>
      </w:r>
      <w:r w:rsidR="00A37D0A">
        <w:t>,</w:t>
      </w:r>
      <w:r w:rsidR="00CD5F18">
        <w:t xml:space="preserve"> </w:t>
      </w:r>
      <w:r w:rsidR="00A37D0A">
        <w:t xml:space="preserve">such as Weber’s Law, </w:t>
      </w:r>
      <w:r w:rsidR="00CD5F18">
        <w:t xml:space="preserve">offer the tantalizing potential to explain differences in the performance of visualizations, simplify </w:t>
      </w:r>
      <w:r w:rsidR="00A37D0A">
        <w:t xml:space="preserve">design </w:t>
      </w:r>
      <w:r w:rsidR="00CD5F18">
        <w:t xml:space="preserve">recommendations, and drive automated visualization systems. However, </w:t>
      </w:r>
      <w:r w:rsidR="00A37D0A">
        <w:t xml:space="preserve">many such laws </w:t>
      </w:r>
      <w:r w:rsidR="00CD5F18">
        <w:t>have long been studied — not without cont</w:t>
      </w:r>
      <w:r w:rsidR="00F428D1">
        <w:t xml:space="preserve">roversy </w:t>
      </w:r>
      <w:r w:rsidR="00F428D1">
        <w:fldChar w:fldCharType="begin" w:fldLock="1"/>
      </w:r>
      <w:r w:rsidR="00A96278">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"mendeley" : { "formattedCitation" : "[2]", "plainTextFormattedCitation" : "[2]", "previouslyFormattedCitation" : "[2]" }, "properties" : { "noteIndex" : 0 }, "schema" : "https://github.com/citation-style-language/schema/raw/master/csl-citation.json" }</w:instrText>
      </w:r>
      <w:r w:rsidR="00F428D1">
        <w:fldChar w:fldCharType="separate"/>
      </w:r>
      <w:r w:rsidR="00F428D1" w:rsidRPr="00F428D1">
        <w:rPr>
          <w:noProof/>
        </w:rPr>
        <w:t>[2]</w:t>
      </w:r>
      <w:r w:rsidR="00F428D1">
        <w:fldChar w:fldCharType="end"/>
      </w:r>
      <w:r w:rsidR="00CD5F18">
        <w:t xml:space="preserve"> — using simple models that aggregate individual differences before modelling.</w:t>
      </w:r>
      <w:r w:rsidR="00A37D0A">
        <w:t xml:space="preserve"> </w:t>
      </w:r>
      <w:r w:rsidR="00043682">
        <w:t xml:space="preserve">Harrison </w:t>
      </w:r>
      <w:r w:rsidR="00A37D0A">
        <w:rPr>
          <w:i/>
        </w:rPr>
        <w:t>et al.</w:t>
      </w:r>
      <w:r w:rsidR="00CD5F18">
        <w:t xml:space="preserve"> </w:t>
      </w:r>
      <w:r w:rsidR="00043682">
        <w:t>[1]</w:t>
      </w:r>
      <w:r w:rsidR="00A37D0A">
        <w:t xml:space="preserve"> follows from this tradition,</w:t>
      </w:r>
      <w:r w:rsidR="00CD5F18">
        <w:t xml:space="preserve"> investigating</w:t>
      </w:r>
      <w:r w:rsidR="00B34C5C" w:rsidRPr="00B34C5C">
        <w:t xml:space="preserve"> the relationship between the correlation of two variables (measured using Pearson’s </w:t>
      </w:r>
      <w:r w:rsidR="00B34C5C" w:rsidRPr="009E189B">
        <w:rPr>
          <w:i/>
        </w:rPr>
        <w:t>r</w:t>
      </w:r>
      <w:r w:rsidR="00B34C5C" w:rsidRPr="00B34C5C">
        <w:t xml:space="preserve">) and the precision of people’s estimates of that correlation using different visualizations (measured using just-noticeable differences). </w:t>
      </w:r>
      <w:r w:rsidR="00DF315C">
        <w:t>In accordance with Weber’s Law, t</w:t>
      </w:r>
      <w:r w:rsidR="00043682" w:rsidRPr="00AF146E">
        <w:t>he</w:t>
      </w:r>
      <w:r w:rsidR="00043682">
        <w:t>y</w:t>
      </w:r>
      <w:r w:rsidR="00043682" w:rsidRPr="00AF146E">
        <w:t xml:space="preserve"> </w:t>
      </w:r>
      <w:r w:rsidR="00CD5F18">
        <w:t xml:space="preserve">fit </w:t>
      </w:r>
      <w:r w:rsidR="00043682" w:rsidRPr="00AF146E">
        <w:t>linear regression</w:t>
      </w:r>
      <w:r w:rsidR="00CD5F18">
        <w:t>s</w:t>
      </w:r>
      <w:r w:rsidR="00043682" w:rsidRPr="00AF146E">
        <w:t xml:space="preserve"> to the means of the just-noticeable differences </w:t>
      </w:r>
      <w:r w:rsidR="00043682">
        <w:t xml:space="preserve">for </w:t>
      </w:r>
      <w:r w:rsidR="00043682" w:rsidRPr="00AF146E">
        <w:t xml:space="preserve">each </w:t>
      </w:r>
      <w:r w:rsidR="00043682">
        <w:t xml:space="preserve">value of </w:t>
      </w:r>
      <w:r w:rsidR="00043682" w:rsidRPr="00F428D1">
        <w:rPr>
          <w:i/>
        </w:rPr>
        <w:t>r</w:t>
      </w:r>
      <w:r w:rsidR="00043682">
        <w:t xml:space="preserve"> in each condition</w:t>
      </w:r>
      <w:r w:rsidR="00043682" w:rsidRPr="00AF146E">
        <w:t xml:space="preserve">, not to the individual observations directly. </w:t>
      </w:r>
    </w:p>
    <w:p w14:paraId="2AF08E10" w14:textId="1F028385" w:rsidR="00043682" w:rsidRPr="00AF146E" w:rsidRDefault="00043682" w:rsidP="009E189B">
      <w:pPr>
        <w:pStyle w:val="Body"/>
      </w:pPr>
      <w:r w:rsidRPr="00AF146E">
        <w:t xml:space="preserve">By removing a large portion of the variance in the data (individual differences), they </w:t>
      </w:r>
      <w:r w:rsidR="009E189B">
        <w:t>complicate the use of their results in deriving design recommendations</w:t>
      </w:r>
      <w:r w:rsidRPr="00AF146E">
        <w:t>.</w:t>
      </w:r>
      <w:r w:rsidR="009E189B">
        <w:t xml:space="preserve"> E</w:t>
      </w:r>
      <w:r w:rsidRPr="00AF146E">
        <w:t>ven if we establish that one visualization is better than another</w:t>
      </w:r>
      <w:r w:rsidR="00F428D1">
        <w:t xml:space="preserve"> on average, we </w:t>
      </w:r>
      <w:r w:rsidR="009E189B">
        <w:t xml:space="preserve">need </w:t>
      </w:r>
      <w:r w:rsidR="00F428D1">
        <w:t xml:space="preserve">to understand how much individual variation plays a part. Given </w:t>
      </w:r>
      <w:r w:rsidR="00F428D1" w:rsidRPr="009E189B">
        <w:t>visualization</w:t>
      </w:r>
      <w:r w:rsidR="00F428D1" w:rsidRPr="00F428D1">
        <w:rPr>
          <w:i/>
        </w:rPr>
        <w:t xml:space="preserve"> </w:t>
      </w:r>
      <w:r w:rsidR="009E189B">
        <w:rPr>
          <w:i/>
        </w:rPr>
        <w:t>B</w:t>
      </w:r>
      <w:r w:rsidR="00F428D1">
        <w:t xml:space="preserve"> that is slightly worse than </w:t>
      </w:r>
      <w:r w:rsidR="00F428D1" w:rsidRPr="009E189B">
        <w:t>visualization</w:t>
      </w:r>
      <w:r w:rsidR="00F428D1" w:rsidRPr="00F428D1">
        <w:rPr>
          <w:i/>
        </w:rPr>
        <w:t xml:space="preserve"> </w:t>
      </w:r>
      <w:proofErr w:type="gramStart"/>
      <w:r w:rsidR="009E189B">
        <w:rPr>
          <w:i/>
        </w:rPr>
        <w:t>A</w:t>
      </w:r>
      <w:proofErr w:type="gramEnd"/>
      <w:r w:rsidR="00F428D1">
        <w:t xml:space="preserve"> on average, but which is more consistently good for a range of people, we might be better to recommend the use of </w:t>
      </w:r>
      <w:r w:rsidR="00F428D1" w:rsidRPr="009E189B">
        <w:t>visualization</w:t>
      </w:r>
      <w:r w:rsidR="00F428D1" w:rsidRPr="00F428D1">
        <w:rPr>
          <w:i/>
        </w:rPr>
        <w:t xml:space="preserve"> </w:t>
      </w:r>
      <w:r w:rsidR="009E189B">
        <w:rPr>
          <w:i/>
        </w:rPr>
        <w:t>B</w:t>
      </w:r>
      <w:r w:rsidR="009E189B">
        <w:t xml:space="preserve"> for a broad audience</w:t>
      </w:r>
      <w:r w:rsidR="00F428D1">
        <w:t xml:space="preserve">. </w:t>
      </w:r>
      <w:r w:rsidR="009E189B">
        <w:t xml:space="preserve">In other words, a visualization that is slightly better </w:t>
      </w:r>
      <w:r w:rsidR="009E189B" w:rsidRPr="009E189B">
        <w:rPr>
          <w:i/>
        </w:rPr>
        <w:t>on average</w:t>
      </w:r>
      <w:r w:rsidR="009E189B">
        <w:t xml:space="preserve"> may still be much worse for some subset of the population. </w:t>
      </w:r>
      <w:r w:rsidR="009E189B" w:rsidRPr="00C01902">
        <w:t>From a design perspective, this is not unlike an architect who designs every home for the average family of 2.6 people. Individuals, not group means, digest visualizations</w:t>
      </w:r>
      <w:r w:rsidR="00A726E2">
        <w:t>.</w:t>
      </w:r>
    </w:p>
    <w:p w14:paraId="474AB42A" w14:textId="77777777" w:rsidR="00A37D0A" w:rsidRDefault="00A37D0A" w:rsidP="00C95F6C">
      <w:pPr>
        <w:pStyle w:val="Body"/>
      </w:pPr>
      <w:r>
        <w:t xml:space="preserve">In this paper, we conduct a secondary analysis of the data in Harrison </w:t>
      </w:r>
      <w:r>
        <w:rPr>
          <w:i/>
        </w:rPr>
        <w:t>et al.</w:t>
      </w:r>
      <w:r>
        <w:t xml:space="preserve"> [1]. </w:t>
      </w:r>
      <w:r w:rsidR="00043682" w:rsidRPr="00AF146E">
        <w:t>Much of this paper focusses on understanding and accounting for individuals’ differences in precision of estimation in order to derive parametric models that can predict the expected precision of each visualization technique. Given an appropriate parametric model, we can estimate interpretable differences between visualization types (e.g., as a ratio of just-noticeable differences) in order to judge whether these differences have practical significance.</w:t>
      </w:r>
      <w:r w:rsidR="00043682">
        <w:t xml:space="preserve"> </w:t>
      </w:r>
    </w:p>
    <w:p w14:paraId="32304677" w14:textId="4120697E" w:rsidR="00043682" w:rsidRDefault="003B7ACB" w:rsidP="00C95F6C">
      <w:pPr>
        <w:pStyle w:val="Body"/>
      </w:pPr>
      <w:r>
        <w:lastRenderedPageBreak/>
        <w:t xml:space="preserve">We begin by revisiting the experimental setup and subsequent data analysis of Harrison </w:t>
      </w:r>
      <w:r w:rsidRPr="00F50400">
        <w:rPr>
          <w:i/>
        </w:rPr>
        <w:t>et al</w:t>
      </w:r>
      <w:r>
        <w:t xml:space="preserve">. </w:t>
      </w:r>
      <w:r>
        <w:fldChar w:fldCharType="begin" w:fldLock="1"/>
      </w:r>
      <w:r w:rsidR="00CD7D69">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3B7ACB">
        <w:rPr>
          <w:noProof/>
        </w:rPr>
        <w:t>[1]</w:t>
      </w:r>
      <w:r>
        <w:fldChar w:fldCharType="end"/>
      </w:r>
      <w:r>
        <w:t>. We then progress through a series of model refinements, starting with a basic linear model.</w:t>
      </w:r>
      <w:r w:rsidR="00043682" w:rsidRPr="00B34C5C">
        <w:t xml:space="preserve"> We first address problems of non-constant variance, presenting evidence that a log-linear </w:t>
      </w:r>
      <w:r w:rsidR="00A6339A">
        <w:t xml:space="preserve">model </w:t>
      </w:r>
      <w:r w:rsidR="00043682" w:rsidRPr="00B34C5C">
        <w:t xml:space="preserve">— </w:t>
      </w:r>
      <w:r w:rsidR="00A6339A">
        <w:t>which does not follow Weber’s Law</w:t>
      </w:r>
      <w:r w:rsidR="00043682" w:rsidRPr="00B34C5C">
        <w:t xml:space="preserve"> —</w:t>
      </w:r>
      <w:r w:rsidR="00A6339A">
        <w:t xml:space="preserve"> </w:t>
      </w:r>
      <w:r w:rsidR="00043682" w:rsidRPr="00B34C5C">
        <w:t xml:space="preserve">better describes the relationship between just-noticeable differences and objective correlation. We then augment our model with censored regression to include all observations in the analysis, including outliers, data near ceilings and floors resulting from features of the data collection process, and entire visualizations originally dropped due to large numbers of data points worse than chance. </w:t>
      </w:r>
      <w:r w:rsidR="009E189B">
        <w:t xml:space="preserve">Finally, we adopt a Bayesian model with linear mixed effects, which allows us to account for correlated </w:t>
      </w:r>
      <w:r w:rsidR="009735E7">
        <w:t>observations within participants and incorporate knowledge from previous work into our analysis.</w:t>
      </w:r>
    </w:p>
    <w:p w14:paraId="2D4BC4D4" w14:textId="025F273A" w:rsidR="00CD5F18" w:rsidRDefault="00043682" w:rsidP="00C95F6C">
      <w:pPr>
        <w:pStyle w:val="Body"/>
      </w:pPr>
      <w:r w:rsidRPr="00AF146E">
        <w:t>This model allows us to directly and quantitatively answer questions left largely unaddressed by the original paper: given a dataset with unknown correlation, how well would we expect each visualization technique to perform</w:t>
      </w:r>
      <w:r>
        <w:t xml:space="preserve"> (and what is the uncertainty associated with this estimate)</w:t>
      </w:r>
      <w:r w:rsidRPr="00AF146E">
        <w:t xml:space="preserve">? What are the </w:t>
      </w:r>
      <w:r>
        <w:t xml:space="preserve">expected </w:t>
      </w:r>
      <w:r w:rsidRPr="00AF146E">
        <w:t>differences in performance? Which visualizations are effectively equivalent? We identify clusters of visualizations with similar precision and quantify the expected difference in precision between clusters, yielding a comprehensive set of practical recommendations in the form of a partial ranking of visualizations of correlation.</w:t>
      </w:r>
      <w:r w:rsidR="00CD5F18">
        <w:t xml:space="preserve"> </w:t>
      </w:r>
      <w:r w:rsidR="00CD5F18" w:rsidRPr="00B34C5C">
        <w:t xml:space="preserve">This partial ranking provides concrete guidance to practitioners by grouping visualizations with similar performance and by giving precise estimates of the difference in performance between groups of visualizations. </w:t>
      </w:r>
    </w:p>
    <w:p w14:paraId="63FE397E" w14:textId="2C61E9C8" w:rsidR="00043682" w:rsidRDefault="00CD5F18" w:rsidP="00C95F6C">
      <w:pPr>
        <w:pStyle w:val="Body"/>
      </w:pPr>
      <w:r>
        <w:t>Finally, w</w:t>
      </w:r>
      <w:r w:rsidRPr="00B34C5C">
        <w:t>e discuss the applicability of similar models to other problems of estimating the perceptual performance of visualizations from experimental data.</w:t>
      </w:r>
      <w:r>
        <w:t xml:space="preserve"> Censored regression offers a flexible way to account for a class of experimental artifacts likely to be found in other perceptual experiments in visualization, and examination of individual differences in general yields models with greater explanatory power.</w:t>
      </w:r>
      <w:r w:rsidR="009735E7">
        <w:t xml:space="preserve"> Our Bayesian approach also facilitates future work by providing a principled way to build upon our results.</w:t>
      </w:r>
      <w:r>
        <w:t xml:space="preserve"> </w:t>
      </w:r>
    </w:p>
    <w:p w14:paraId="13FADC75" w14:textId="77777777" w:rsidR="00A34301" w:rsidRDefault="00A34301" w:rsidP="003E556D">
      <w:pPr>
        <w:pStyle w:val="Heading1"/>
      </w:pPr>
      <w:r w:rsidRPr="00AB0820">
        <w:t>Background</w:t>
      </w:r>
    </w:p>
    <w:p w14:paraId="40FFB065" w14:textId="2C8874C1" w:rsidR="00A37D0A" w:rsidRPr="00A37D0A" w:rsidRDefault="00A37D0A" w:rsidP="00C95F6C">
      <w:pPr>
        <w:pStyle w:val="Heading2"/>
      </w:pPr>
      <w:r>
        <w:t xml:space="preserve">Harrison </w:t>
      </w:r>
      <w:r w:rsidRPr="00F50400">
        <w:rPr>
          <w:i/>
        </w:rPr>
        <w:t>et al</w:t>
      </w:r>
      <w:r>
        <w:t>. experimental setup</w:t>
      </w:r>
    </w:p>
    <w:p w14:paraId="06D52155" w14:textId="0D8B772D" w:rsidR="00706A57" w:rsidRDefault="00706A57" w:rsidP="006E1133">
      <w:pPr>
        <w:pStyle w:val="BodyNoIndent"/>
      </w:pPr>
      <w:r w:rsidRPr="00706A57">
        <w:t xml:space="preserve">Harrison </w:t>
      </w:r>
      <w:r w:rsidRPr="00706A57">
        <w:rPr>
          <w:i/>
        </w:rPr>
        <w:t>et al.</w:t>
      </w:r>
      <w:r>
        <w:t xml:space="preserve"> </w:t>
      </w:r>
      <w:r w:rsidR="005F43DA" w:rsidRPr="005F43DA">
        <w:fldChar w:fldCharType="begin" w:fldLock="1"/>
      </w:r>
      <w:r w:rsidR="00D87AE0">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5F43DA" w:rsidRPr="005F43DA">
        <w:fldChar w:fldCharType="separate"/>
      </w:r>
      <w:r w:rsidR="005F43DA" w:rsidRPr="005F43DA">
        <w:rPr>
          <w:noProof/>
        </w:rPr>
        <w:t>[1]</w:t>
      </w:r>
      <w:r w:rsidR="005F43DA" w:rsidRPr="005F43DA">
        <w:fldChar w:fldCharType="end"/>
      </w:r>
      <w:r w:rsidR="005F43DA">
        <w:t xml:space="preserve"> </w:t>
      </w:r>
      <w:r>
        <w:t xml:space="preserve">describe an experiment in which they model the relationship between the precision of estimation of correlation using different visualizations and Pearson’s </w:t>
      </w:r>
      <w:r w:rsidRPr="00706A57">
        <w:rPr>
          <w:i/>
        </w:rPr>
        <w:t>r</w:t>
      </w:r>
      <w:r>
        <w:t>. This experiment employs a staircase procedure</w:t>
      </w:r>
      <w:ins w:id="1" w:author="Matthew Kay" w:date="2015-06-23T17:25:00Z">
        <w:r w:rsidR="00032192">
          <w:t xml:space="preserve">: </w:t>
        </w:r>
        <w:r w:rsidR="00032192">
          <w:t xml:space="preserve">participants are shown pairs of visualizations of correlation (e.g., two scatterplots) and asked to choose which has the </w:t>
        </w:r>
        <w:r w:rsidR="00032192">
          <w:lastRenderedPageBreak/>
          <w:t>higher correlation</w:t>
        </w:r>
        <w:r w:rsidR="00032192">
          <w:t xml:space="preserve">. Through successive choices, the procedure hones in on </w:t>
        </w:r>
      </w:ins>
      <w:ins w:id="2" w:author="Matthew Kay" w:date="2015-06-23T17:26:00Z">
        <w:r w:rsidR="00032192">
          <w:t>each</w:t>
        </w:r>
      </w:ins>
      <w:ins w:id="3" w:author="Matthew Kay" w:date="2015-06-23T17:25:00Z">
        <w:r w:rsidR="00032192">
          <w:t xml:space="preserve"> participant</w:t>
        </w:r>
      </w:ins>
      <w:ins w:id="4" w:author="Matthew Kay" w:date="2015-06-23T17:26:00Z">
        <w:r w:rsidR="00032192">
          <w:t>’s</w:t>
        </w:r>
      </w:ins>
      <w:del w:id="5" w:author="Matthew Kay" w:date="2015-06-23T17:25:00Z">
        <w:r w:rsidDel="00032192">
          <w:delText xml:space="preserve"> in order to find a person’s</w:delText>
        </w:r>
      </w:del>
      <w:r>
        <w:t xml:space="preserve"> </w:t>
      </w:r>
      <w:r w:rsidRPr="00706A57">
        <w:rPr>
          <w:i/>
        </w:rPr>
        <w:t>just-noticeable difference</w:t>
      </w:r>
      <w:r>
        <w:t xml:space="preserve"> </w:t>
      </w:r>
      <w:r w:rsidR="009B017E">
        <w:t xml:space="preserve">(JND) </w:t>
      </w:r>
      <w:r>
        <w:t xml:space="preserve">for a given </w:t>
      </w:r>
      <w:r w:rsidRPr="00706A57">
        <w:rPr>
          <w:i/>
        </w:rPr>
        <w:t>r</w:t>
      </w:r>
      <w:r w:rsidRPr="00706A57">
        <w:t>:</w:t>
      </w:r>
      <w:r>
        <w:t xml:space="preserve"> the minimum difference in </w:t>
      </w:r>
      <w:r w:rsidRPr="00706A57">
        <w:rPr>
          <w:i/>
        </w:rPr>
        <w:t>r</w:t>
      </w:r>
      <w:r>
        <w:rPr>
          <w:i/>
        </w:rPr>
        <w:t xml:space="preserve"> </w:t>
      </w:r>
      <w:r>
        <w:t xml:space="preserve">at which they </w:t>
      </w:r>
      <w:del w:id="6" w:author="Matthew Kay" w:date="2015-06-23T17:26:00Z">
        <w:r w:rsidDel="00032192">
          <w:delText xml:space="preserve">should be expected to </w:delText>
        </w:r>
      </w:del>
      <w:ins w:id="7" w:author="Matthew Kay" w:date="2015-06-23T17:26:00Z">
        <w:r w:rsidR="00032192">
          <w:t xml:space="preserve">can </w:t>
        </w:r>
      </w:ins>
      <w:r>
        <w:t xml:space="preserve">notice a difference between the </w:t>
      </w:r>
      <w:r w:rsidR="009B017E">
        <w:t>correlations of</w:t>
      </w:r>
      <w:r>
        <w:t xml:space="preserve"> two visualizations 75% of the time. The experiment included the following </w:t>
      </w:r>
      <w:r w:rsidR="00EC4281">
        <w:t>variables</w:t>
      </w:r>
      <w:r>
        <w:t>:</w:t>
      </w:r>
    </w:p>
    <w:p w14:paraId="11F0B39C" w14:textId="676B49DA" w:rsidR="00706A57" w:rsidRDefault="00706A57" w:rsidP="006E1133">
      <w:pPr>
        <w:pStyle w:val="ListParagraph"/>
      </w:pPr>
      <w:r>
        <w:t xml:space="preserve">9 </w:t>
      </w:r>
      <w:r w:rsidRPr="00706A57">
        <w:rPr>
          <w:i/>
        </w:rPr>
        <w:t>visualizations</w:t>
      </w:r>
      <w:r>
        <w:t>: scatterplot, donut, line, ordered line, paralle</w:t>
      </w:r>
      <w:r w:rsidR="005F43DA">
        <w:t>l</w:t>
      </w:r>
      <w:r>
        <w:t xml:space="preserve"> coordinates, radar, stacked area, stacked bar, and stacked</w:t>
      </w:r>
      <w:r w:rsidR="005F43DA">
        <w:t xml:space="preserve"> </w:t>
      </w:r>
      <w:r>
        <w:t xml:space="preserve">line (see Figure 3 in Harrison </w:t>
      </w:r>
      <w:r w:rsidRPr="00706A57">
        <w:rPr>
          <w:i/>
        </w:rPr>
        <w:t>et al.</w:t>
      </w:r>
      <w:r>
        <w:t xml:space="preserve"> </w:t>
      </w:r>
      <w:r>
        <w:fldChar w:fldCharType="begin" w:fldLock="1"/>
      </w:r>
      <w:r w:rsidR="005F43DA">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706A57">
        <w:rPr>
          <w:noProof/>
        </w:rPr>
        <w:t>[1]</w:t>
      </w:r>
      <w:r>
        <w:fldChar w:fldCharType="end"/>
      </w:r>
      <w:r>
        <w:t>)</w:t>
      </w:r>
    </w:p>
    <w:p w14:paraId="6710877D" w14:textId="7E80C60F" w:rsidR="00706A57" w:rsidRDefault="00706A57" w:rsidP="006E1133">
      <w:pPr>
        <w:pStyle w:val="ListParagraph"/>
      </w:pPr>
      <w:r>
        <w:t xml:space="preserve">2 </w:t>
      </w:r>
      <w:r w:rsidRPr="00706A57">
        <w:t>directions</w:t>
      </w:r>
      <w:r>
        <w:t xml:space="preserve">: </w:t>
      </w:r>
      <w:r w:rsidRPr="005F43DA">
        <w:t>positive</w:t>
      </w:r>
      <w:r>
        <w:t xml:space="preserve"> or </w:t>
      </w:r>
      <w:r w:rsidRPr="005F43DA">
        <w:t>negative</w:t>
      </w:r>
      <w:r>
        <w:t xml:space="preserve"> correlation.</w:t>
      </w:r>
    </w:p>
    <w:p w14:paraId="3A94EE25" w14:textId="1303E0BA" w:rsidR="00706A57" w:rsidRDefault="00706A57" w:rsidP="006E1133">
      <w:pPr>
        <w:pStyle w:val="ListParagraph"/>
      </w:pPr>
      <w:r>
        <w:t xml:space="preserve">2 </w:t>
      </w:r>
      <w:r w:rsidRPr="00706A57">
        <w:rPr>
          <w:i/>
        </w:rPr>
        <w:t>approaches</w:t>
      </w:r>
      <w:r>
        <w:t>:</w:t>
      </w:r>
      <w:r>
        <w:rPr>
          <w:i/>
        </w:rPr>
        <w:t xml:space="preserve"> </w:t>
      </w:r>
      <w:r w:rsidRPr="009B017E">
        <w:rPr>
          <w:i/>
        </w:rPr>
        <w:t>from above</w:t>
      </w:r>
      <w:r>
        <w:t>, indicating</w:t>
      </w:r>
      <w:r w:rsidR="009B017E">
        <w:t xml:space="preserve"> that the reference value of </w:t>
      </w:r>
      <w:r w:rsidR="009B017E" w:rsidRPr="009B017E">
        <w:rPr>
          <w:i/>
        </w:rPr>
        <w:t>r</w:t>
      </w:r>
      <w:r w:rsidR="009B017E">
        <w:t xml:space="preserve"> was compared to values of </w:t>
      </w:r>
      <w:r w:rsidR="009B017E" w:rsidRPr="009B017E">
        <w:rPr>
          <w:i/>
        </w:rPr>
        <w:t>r</w:t>
      </w:r>
      <w:r w:rsidR="009B017E">
        <w:t xml:space="preserve"> above it in the staircase procedure; or </w:t>
      </w:r>
      <w:r w:rsidR="009B017E" w:rsidRPr="009B017E">
        <w:rPr>
          <w:i/>
        </w:rPr>
        <w:t>from below</w:t>
      </w:r>
      <w:r w:rsidR="009B017E">
        <w:t xml:space="preserve">, indicated it was compared to values of </w:t>
      </w:r>
      <w:r w:rsidR="009B017E" w:rsidRPr="009B017E">
        <w:rPr>
          <w:i/>
        </w:rPr>
        <w:t>r</w:t>
      </w:r>
      <w:r w:rsidR="009B017E">
        <w:t xml:space="preserve"> below it.</w:t>
      </w:r>
    </w:p>
    <w:p w14:paraId="16D0E842" w14:textId="53735BF4" w:rsidR="009B017E" w:rsidRDefault="009B017E" w:rsidP="006E1133">
      <w:pPr>
        <w:pStyle w:val="ListParagraph"/>
      </w:pPr>
      <w:r>
        <w:t xml:space="preserve">6 values of </w:t>
      </w:r>
      <w:r w:rsidRPr="009B017E">
        <w:rPr>
          <w:i/>
        </w:rPr>
        <w:t>r</w:t>
      </w:r>
      <w:r>
        <w:t>: [0.3, 0.4, 0.5, 0.6, 0.7, 0.8].</w:t>
      </w:r>
    </w:p>
    <w:p w14:paraId="6BFED2A8" w14:textId="706EB327" w:rsidR="006515FD" w:rsidRPr="005F43DA" w:rsidRDefault="009B017E" w:rsidP="006E1133">
      <w:pPr>
        <w:pStyle w:val="BodyNoIndent"/>
      </w:pPr>
      <w:r>
        <w:t xml:space="preserve">Visualizations and directions were typically </w:t>
      </w:r>
      <w:r w:rsidR="002C2D66">
        <w:t>analyzed</w:t>
      </w:r>
      <w:r>
        <w:t xml:space="preserve"> as </w:t>
      </w:r>
      <w:r w:rsidRPr="009B017E">
        <w:rPr>
          <w:i/>
        </w:rPr>
        <w:t>visualization × direction pairs</w:t>
      </w:r>
      <w:r w:rsidR="005F43DA">
        <w:t>, of which there</w:t>
      </w:r>
      <w:r>
        <w:t xml:space="preserve"> are 18 (e.g., scatterplot-negative, scatterplot-positive, parallel coordinates-positive, etc</w:t>
      </w:r>
      <w:r w:rsidR="005F43DA">
        <w:t>.</w:t>
      </w:r>
      <w:r>
        <w:t xml:space="preserve">). 1687 participants were </w:t>
      </w:r>
      <w:r w:rsidR="008816F4">
        <w:t>recruited using Mechanical Turk.</w:t>
      </w:r>
      <w:r>
        <w:t xml:space="preserve"> </w:t>
      </w:r>
      <w:r w:rsidR="008816F4">
        <w:t>E</w:t>
      </w:r>
      <w:r>
        <w:t xml:space="preserve">ach participant </w:t>
      </w:r>
      <w:r w:rsidR="005F43DA">
        <w:t>complet</w:t>
      </w:r>
      <w:r w:rsidR="00797871">
        <w:t>ed</w:t>
      </w:r>
      <w:r w:rsidR="005F43DA">
        <w:t xml:space="preserve"> 4 staircase tasks corresponding</w:t>
      </w:r>
      <w:r>
        <w:t xml:space="preserve"> to one visualization </w:t>
      </w:r>
      <w:r w:rsidRPr="009B017E">
        <w:t>×</w:t>
      </w:r>
      <w:r>
        <w:t xml:space="preserve"> one direction </w:t>
      </w:r>
      <w:r w:rsidRPr="009B017E">
        <w:t>×</w:t>
      </w:r>
      <w:r>
        <w:t xml:space="preserve"> two values of </w:t>
      </w:r>
      <w:r w:rsidRPr="005F43DA">
        <w:rPr>
          <w:i/>
        </w:rPr>
        <w:t>r</w:t>
      </w:r>
      <w:r>
        <w:t xml:space="preserve"> </w:t>
      </w:r>
      <w:r w:rsidRPr="009B017E">
        <w:t>×</w:t>
      </w:r>
      <w:r>
        <w:t xml:space="preserve"> both values of approach</w:t>
      </w:r>
      <w:r w:rsidR="008816F4">
        <w:t>. For example</w:t>
      </w:r>
      <w:r>
        <w:t>, a single participant might be assigned to complete 4 staircase tasks for scatterplot-negative: [</w:t>
      </w:r>
      <w:r w:rsidRPr="009B017E">
        <w:rPr>
          <w:i/>
        </w:rPr>
        <w:t>r</w:t>
      </w:r>
      <w:r>
        <w:t> = 0.3 from above], [</w:t>
      </w:r>
      <w:r w:rsidRPr="009B017E">
        <w:rPr>
          <w:i/>
        </w:rPr>
        <w:t>r</w:t>
      </w:r>
      <w:r>
        <w:t> = 0.3 from below], [</w:t>
      </w:r>
      <w:r w:rsidRPr="009B017E">
        <w:rPr>
          <w:i/>
        </w:rPr>
        <w:t>r</w:t>
      </w:r>
      <w:r>
        <w:t> = 0.7 from above], and [</w:t>
      </w:r>
      <w:r w:rsidRPr="009B017E">
        <w:rPr>
          <w:i/>
        </w:rPr>
        <w:t>r</w:t>
      </w:r>
      <w:r>
        <w:t> = 0.7 from below].</w:t>
      </w:r>
    </w:p>
    <w:p w14:paraId="2315BA46" w14:textId="2863B0ED" w:rsidR="00F63D98" w:rsidRDefault="00A37D0A" w:rsidP="00C95F6C">
      <w:pPr>
        <w:pStyle w:val="Heading2"/>
      </w:pPr>
      <w:r>
        <w:t xml:space="preserve">Harrison </w:t>
      </w:r>
      <w:r w:rsidRPr="00F50400">
        <w:rPr>
          <w:i/>
        </w:rPr>
        <w:t>et al</w:t>
      </w:r>
      <w:r>
        <w:t>. analysis</w:t>
      </w:r>
    </w:p>
    <w:p w14:paraId="1E3F0D39" w14:textId="5FBE5D46" w:rsidR="00916FA9" w:rsidRPr="00916FA9" w:rsidRDefault="00916FA9" w:rsidP="00DB49E3">
      <w:pPr>
        <w:pStyle w:val="BodyNoIndent"/>
      </w:pPr>
      <w:r w:rsidRPr="00317108">
        <w:t>Classic work on perceptual laws</w:t>
      </w:r>
      <w:r>
        <w:t xml:space="preserve"> commonly takes the approach of first averaging individual responses over groups before fitting models. This includes work employing Weber’s Law, as in </w:t>
      </w:r>
      <w:proofErr w:type="spellStart"/>
      <w:r>
        <w:t>Rensink</w:t>
      </w:r>
      <w:proofErr w:type="spellEnd"/>
      <w:r>
        <w:t xml:space="preserve"> &amp; </w:t>
      </w:r>
      <w:proofErr w:type="spellStart"/>
      <w:r>
        <w:t>Baldridge</w:t>
      </w:r>
      <w:proofErr w:type="spellEnd"/>
      <w:r>
        <w:t xml:space="preserve"> </w:t>
      </w:r>
      <w:r>
        <w:fldChar w:fldCharType="begin" w:fldLock="1"/>
      </w:r>
      <w:r>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fldChar w:fldCharType="separate"/>
      </w:r>
      <w:r w:rsidRPr="00317108">
        <w:rPr>
          <w:noProof/>
        </w:rPr>
        <w:t>[3]</w:t>
      </w:r>
      <w:r>
        <w:fldChar w:fldCharType="end"/>
      </w:r>
      <w:r>
        <w:t xml:space="preserve">, but also work employing Stevens’ Power Law </w:t>
      </w:r>
      <w:r>
        <w:fldChar w:fldCharType="begin" w:fldLock="1"/>
      </w:r>
      <w:r>
        <w:instrText>ADDIN CSL_CITATION { "citationItems" : [ { "id" : "ITEM-1", "itemData" : { "DOI" : "10.1121/1.1936487", "ISBN" : "0033-295X (Print); 1939-1471 (Electronic)", "ISSN" : "00014966", "PMID" : "13441853", "abstract" : "The general psychophysical law is that equal stimulus ratios produce equal subjective ratios. A first-order approximation is a power function whose exponent varies from 0.3 (loudness) to 2.0 (visual flash rate). This holds for Class I (prothetic) or quantitative continua, distinguishable by 4 criteria: \"the j.n.d. increases in subjective size as psychological magnitude increases, category rating-scales are concave downwards when plotted against psychological magnitude, comparative judgments exhibit a time-order error . . . , and equisection experiments exhibit hystersis\" (a lagging behind of apparent sense differences). Class II (metathetic) or qualitative continua are lacking in these 4 criteria. Psychological scales based on direct ratio methods are better than Fechnerian methods, e.g., method of paired comparisons. 75 references. (PsycINFO Database Record (c) 2008 APA, all rights reserve", "author" : [ { "dropping-particle" : "", "family" : "Stevens", "given" : "S S", "non-dropping-particle" : "", "parse-names" : false, "suffix" : "" } ], "container-title" : "Psychological review", "id" : "ITEM-1", "issue" : "3", "issued" : { "date-parts" : [ [ "1957" ] ] }, "page" : "153-181", "title" : "On the psychophysical law", "type" : "article-journal", "volume" : "64" }, "uris" : [ "http://www.mendeley.com/documents/?uuid=9621cfd0-f285-44a6-861d-92017582fdea" ] } ], "mendeley" : { "formattedCitation" : "[4]", "plainTextFormattedCitation" : "[4]", "previouslyFormattedCitation" : "[4]" }, "properties" : { "noteIndex" : 0 }, "schema" : "https://github.com/citation-style-language/schema/raw/master/csl-citation.json" }</w:instrText>
      </w:r>
      <w:r>
        <w:fldChar w:fldCharType="separate"/>
      </w:r>
      <w:r w:rsidRPr="00317108">
        <w:rPr>
          <w:noProof/>
        </w:rPr>
        <w:t>[4]</w:t>
      </w:r>
      <w:r>
        <w:fldChar w:fldCharType="end"/>
      </w:r>
      <w:r>
        <w:t xml:space="preserve">. This approach has been criticized for failing to account for individual differences </w:t>
      </w:r>
      <w:r>
        <w:fldChar w:fldCharType="begin" w:fldLock="1"/>
      </w:r>
      <w:r w:rsidR="00F94CA9">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"id" : "ITEM-2", "itemData" : { "DOI" : "10.3758/BF03213947", "ISBN" : "0031-5117", "ISSN" : "0031-5117", "abstract" : "Studied 3 procedures for magnitude estimation and obtained a sufficient number of responses from 6 Os to make reasonable estimates of both the mean and variance of the responses. The conventional magnitude estimate procedure, without a standard signal, appeared to produce the most sensible data. The best method of establishing the central tendency of the data appeared to be the plot of the mean ratio of successive responses against the intensity ratio of the corresponding signal intensities. When this was done, the average response ratio increased roughly as a power function of the signal ratios. The coefficient of variation, s/m, varied from about .1 for small signal ratios and increased to .3 at about 20 db and greater signal separations. The distribution of response ratios appeared to be reasonably well approximated by a beta distribution. The change in s/m with signal ratio is suggestive of an attention mechanism in which the sample size depends on the location of the attention band. The ratio estimation procedure suffered from discrete number tendencies. (32 ref) (1974)", "author" : [ { "dropping-particle" : "", "family" : "Greem", "given" : "David M.", "non-dropping-particle" : "", "parse-names" : false, "suffix" : "" }, { "dropping-particle" : "", "family" : "Duncan Luce", "given" : "R.", "non-dropping-particle" : "", "parse-names" : false, "suffix" : "" } ], "container-title" : "Perception &amp; Psychophysics", "id" : "ITEM-2", "issue" : "2", "issued" : { "date-parts" : [ [ "1974" ] ] }, "page" : "291-300", "title" : "Variability of magnitude estimates: A timing theory analysis", "type" : "article-journal", "volume" : "15" }, "uris" : [ "http://www.mendeley.com/documents/?uuid=7770a11c-8783-40b2-adbd-ef467985c8ae" ] } ], "mendeley" : { "formattedCitation" : "[2], [5]", "manualFormatting" : "[2,5]", "plainTextFormattedCitation" : "[2], [5]", "previouslyFormattedCitation" : "[2], [5]" }, "properties" : { "noteIndex" : 0 }, "schema" : "https://github.com/citation-style-language/schema/raw/master/csl-citation.json" }</w:instrText>
      </w:r>
      <w:r>
        <w:fldChar w:fldCharType="separate"/>
      </w:r>
      <w:r w:rsidRPr="00916FA9">
        <w:rPr>
          <w:noProof/>
        </w:rPr>
        <w:t>[2,5]</w:t>
      </w:r>
      <w:r>
        <w:fldChar w:fldCharType="end"/>
      </w:r>
      <w:r>
        <w:t xml:space="preserve">, finding (for example) that such laws may not fit as originally described </w:t>
      </w:r>
      <w:r>
        <w:fldChar w:fldCharType="begin" w:fldLock="1"/>
      </w:r>
      <w:r>
        <w:instrText>ADDIN CSL_CITATION { "citationItems" : [ { "id" : "ITEM-1", "itemData" : { "DOI" : "10.3758/BF03213947", "ISBN" : "0031-5117", "ISSN" : "0031-5117", "abstract" : "Studied 3 procedures for magnitude estimation and obtained a sufficient number of responses from 6 Os to make reasonable estimates of both the mean and variance of the responses. The conventional magnitude estimate procedure, without a standard signal, appeared to produce the most sensible data. The best method of establishing the central tendency of the data appeared to be the plot of the mean ratio of successive responses against the intensity ratio of the corresponding signal intensities. When this was done, the average response ratio increased roughly as a power function of the signal ratios. The coefficient of variation, s/m, varied from about .1 for small signal ratios and increased to .3 at about 20 db and greater signal separations. The distribution of response ratios appeared to be reasonably well approximated by a beta distribution. The change in s/m with signal ratio is suggestive of an attention mechanism in which the sample size depends on the location of the attention band. The ratio estimation procedure suffered from discrete number tendencies. (32 ref) (1974)", "author" : [ { "dropping-particle" : "", "family" : "Greem", "given" : "David M.", "non-dropping-particle" : "", "parse-names" : false, "suffix" : "" }, { "dropping-particle" : "", "family" : "Duncan Luce", "given" : "R.", "non-dropping-particle" : "", "parse-names" : false, "suffix" : "" } ], "container-title" : "Perception &amp; Psychophysics", "id" : "ITEM-1", "issue" : "2", "issued" : { "date-parts" : [ [ "1974" ] ] }, "page" : "291-300", "title" : "Variability of magnitude estimates: A timing theory analysis", "type" : "article-journal", "volume" : "15" }, "uris" : [ "http://www.mendeley.com/documents/?uuid=7770a11c-8783-40b2-adbd-ef467985c8ae" ] } ], "mendeley" : { "formattedCitation" : "[5]", "plainTextFormattedCitation" : "[5]", "previouslyFormattedCitation" : "[5]" }, "properties" : { "noteIndex" : 0 }, "schema" : "https://github.com/citation-style-language/schema/raw/master/csl-citation.json" }</w:instrText>
      </w:r>
      <w:r>
        <w:fldChar w:fldCharType="separate"/>
      </w:r>
      <w:r w:rsidRPr="00916FA9">
        <w:rPr>
          <w:noProof/>
        </w:rPr>
        <w:t>[5]</w:t>
      </w:r>
      <w:r>
        <w:fldChar w:fldCharType="end"/>
      </w:r>
      <w:r>
        <w:t xml:space="preserve"> or that variation between individuals complicates straightforward application of the laws in practice </w:t>
      </w:r>
      <w:r>
        <w:fldChar w:fldCharType="begin" w:fldLock="1"/>
      </w:r>
      <w:r w:rsidR="00F94CA9">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"mendeley" : { "formattedCitation" : "[2]", "plainTextFormattedCitation" : "[2]", "previouslyFormattedCitation" : "[2]" }, "properties" : { "noteIndex" : 0 }, "schema" : "https://github.com/citation-style-language/schema/raw/master/csl-citation.json" }</w:instrText>
      </w:r>
      <w:r>
        <w:fldChar w:fldCharType="separate"/>
      </w:r>
      <w:r w:rsidRPr="00916FA9">
        <w:rPr>
          <w:noProof/>
        </w:rPr>
        <w:t>[2]</w:t>
      </w:r>
      <w:r>
        <w:fldChar w:fldCharType="end"/>
      </w:r>
      <w:r>
        <w:t>.</w:t>
      </w:r>
    </w:p>
    <w:p w14:paraId="7E103CB2" w14:textId="66AE9C16" w:rsidR="000E1078" w:rsidRDefault="005F43DA" w:rsidP="00916FA9">
      <w:pPr>
        <w:pStyle w:val="Body"/>
      </w:pPr>
      <w:r>
        <w:rPr>
          <w:noProof/>
        </w:rPr>
        <mc:AlternateContent>
          <mc:Choice Requires="wps">
            <w:drawing>
              <wp:anchor distT="0" distB="0" distL="114300" distR="114300" simplePos="0" relativeHeight="251670016" behindDoc="0" locked="0" layoutInCell="1" allowOverlap="0" wp14:anchorId="590089A6" wp14:editId="1B58B584">
                <wp:simplePos x="0" y="0"/>
                <wp:positionH relativeFrom="margin">
                  <wp:align>left</wp:align>
                </wp:positionH>
                <wp:positionV relativeFrom="margin">
                  <wp:posOffset>1270</wp:posOffset>
                </wp:positionV>
                <wp:extent cx="6510528" cy="2715768"/>
                <wp:effectExtent l="0" t="0" r="5080" b="6350"/>
                <wp:wrapTopAndBottom/>
                <wp:docPr id="222" name="Text Box 222"/>
                <wp:cNvGraphicFramePr/>
                <a:graphic xmlns:a="http://schemas.openxmlformats.org/drawingml/2006/main">
                  <a:graphicData uri="http://schemas.microsoft.com/office/word/2010/wordprocessingShape">
                    <wps:wsp>
                      <wps:cNvSpPr txBox="1"/>
                      <wps:spPr>
                        <a:xfrm>
                          <a:off x="0" y="0"/>
                          <a:ext cx="6510528" cy="2715768"/>
                        </a:xfrm>
                        <a:prstGeom prst="rect">
                          <a:avLst/>
                        </a:prstGeom>
                        <a:solidFill>
                          <a:prstClr val="white"/>
                        </a:solidFill>
                        <a:ln>
                          <a:noFill/>
                        </a:ln>
                        <a:effectLst/>
                      </wps:spPr>
                      <wps:txbx>
                        <w:txbxContent>
                          <w:p w14:paraId="34B6E639" w14:textId="7B96FA83" w:rsidR="00196990" w:rsidRDefault="00196990" w:rsidP="00C95F6C">
                            <w:r>
                              <w:rPr>
                                <w:noProof/>
                              </w:rPr>
                              <w:drawing>
                                <wp:inline distT="0" distB="0" distL="0" distR="0" wp14:anchorId="6A157E35" wp14:editId="5C44AD95">
                                  <wp:extent cx="6510020" cy="2340610"/>
                                  <wp:effectExtent l="0" t="0" r="508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er-comparison-edited-2.eps"/>
                                          <pic:cNvPicPr/>
                                        </pic:nvPicPr>
                                        <pic:blipFill>
                                          <a:blip r:embed="rId9">
                                            <a:extLst>
                                              <a:ext uri="{28A0092B-C50C-407E-A947-70E740481C1C}">
                                                <a14:useLocalDpi xmlns:a14="http://schemas.microsoft.com/office/drawing/2010/main" val="0"/>
                                              </a:ext>
                                            </a:extLst>
                                          </a:blip>
                                          <a:stretch>
                                            <a:fillRect/>
                                          </a:stretch>
                                        </pic:blipFill>
                                        <pic:spPr>
                                          <a:xfrm>
                                            <a:off x="0" y="0"/>
                                            <a:ext cx="6510020" cy="2340610"/>
                                          </a:xfrm>
                                          <a:prstGeom prst="rect">
                                            <a:avLst/>
                                          </a:prstGeom>
                                        </pic:spPr>
                                      </pic:pic>
                                    </a:graphicData>
                                  </a:graphic>
                                </wp:inline>
                              </w:drawing>
                            </w:r>
                          </w:p>
                          <w:p w14:paraId="7B1D5F4E" w14:textId="6BF13E68" w:rsidR="00196990" w:rsidRPr="004524B7" w:rsidRDefault="00196990" w:rsidP="00C95F6C">
                            <w:pPr>
                              <w:pStyle w:val="FigureCaption"/>
                              <w:rPr>
                                <w:b/>
                                <w:smallCaps/>
                                <w:spacing w:val="13"/>
                                <w:kern w:val="32"/>
                                <w:sz w:val="18"/>
                              </w:rPr>
                            </w:pPr>
                            <w:bookmarkStart w:id="8" w:name="_Ref415505730"/>
                            <w:r>
                              <w:t xml:space="preserve">Fig. </w:t>
                            </w:r>
                            <w:fldSimple w:instr=" SEQ Fig. \* ARABIC ">
                              <w:r w:rsidR="00997C71">
                                <w:rPr>
                                  <w:noProof/>
                                </w:rPr>
                                <w:t>1</w:t>
                              </w:r>
                            </w:fldSimple>
                            <w:bookmarkEnd w:id="8"/>
                            <w:r>
                              <w:t xml:space="preserve">. High-level comparison of the Weber’s Law-based modelling approach of Harrison </w:t>
                            </w:r>
                            <w:r w:rsidRPr="004524B7">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4524B7">
                              <w:rPr>
                                <w:noProof/>
                              </w:rPr>
                              <w:t>[1]</w:t>
                            </w:r>
                            <w:r>
                              <w:fldChar w:fldCharType="end"/>
                            </w:r>
                            <w:r>
                              <w:t xml:space="preserve"> and the approach taken in this paper as applied to the scatterplot</w:t>
                            </w:r>
                            <w:r w:rsidRPr="004524B7">
                              <w:t>–</w:t>
                            </w:r>
                            <w:r>
                              <w:t>positive condition.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90089A6" id="Text Box 222" o:spid="_x0000_s1027" type="#_x0000_t202" style="position:absolute;left:0;text-align:left;margin-left:0;margin-top:.1pt;width:512.65pt;height:213.85pt;z-index:251670016;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" o:allowoverlap="f" stroked="f">
                <v:textbox style="mso-fit-shape-to-text:t" inset="0,0,0,0">
                  <w:txbxContent>
                    <w:p w14:paraId="34B6E639" w14:textId="7B96FA83" w:rsidR="00196990" w:rsidRDefault="00196990" w:rsidP="00C95F6C">
                      <w:r>
                        <w:rPr>
                          <w:noProof/>
                        </w:rPr>
                        <w:drawing>
                          <wp:inline distT="0" distB="0" distL="0" distR="0" wp14:anchorId="6A157E35" wp14:editId="5C44AD95">
                            <wp:extent cx="6510020" cy="2340610"/>
                            <wp:effectExtent l="0" t="0" r="508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er-comparison-edited-2.eps"/>
                                    <pic:cNvPicPr/>
                                  </pic:nvPicPr>
                                  <pic:blipFill>
                                    <a:blip r:embed="rId9">
                                      <a:extLst>
                                        <a:ext uri="{28A0092B-C50C-407E-A947-70E740481C1C}">
                                          <a14:useLocalDpi xmlns:a14="http://schemas.microsoft.com/office/drawing/2010/main" val="0"/>
                                        </a:ext>
                                      </a:extLst>
                                    </a:blip>
                                    <a:stretch>
                                      <a:fillRect/>
                                    </a:stretch>
                                  </pic:blipFill>
                                  <pic:spPr>
                                    <a:xfrm>
                                      <a:off x="0" y="0"/>
                                      <a:ext cx="6510020" cy="2340610"/>
                                    </a:xfrm>
                                    <a:prstGeom prst="rect">
                                      <a:avLst/>
                                    </a:prstGeom>
                                  </pic:spPr>
                                </pic:pic>
                              </a:graphicData>
                            </a:graphic>
                          </wp:inline>
                        </w:drawing>
                      </w:r>
                    </w:p>
                    <w:p w14:paraId="7B1D5F4E" w14:textId="6BF13E68" w:rsidR="00196990" w:rsidRPr="004524B7" w:rsidRDefault="00196990" w:rsidP="00C95F6C">
                      <w:pPr>
                        <w:pStyle w:val="FigureCaption"/>
                        <w:rPr>
                          <w:b/>
                          <w:smallCaps/>
                          <w:spacing w:val="13"/>
                          <w:kern w:val="32"/>
                          <w:sz w:val="18"/>
                        </w:rPr>
                      </w:pPr>
                      <w:bookmarkStart w:id="9" w:name="_Ref415505730"/>
                      <w:r>
                        <w:t xml:space="preserve">Fig. </w:t>
                      </w:r>
                      <w:fldSimple w:instr=" SEQ Fig. \* ARABIC ">
                        <w:r w:rsidR="00997C71">
                          <w:rPr>
                            <w:noProof/>
                          </w:rPr>
                          <w:t>1</w:t>
                        </w:r>
                      </w:fldSimple>
                      <w:bookmarkEnd w:id="9"/>
                      <w:r>
                        <w:t xml:space="preserve">. High-level comparison of the Weber’s Law-based modelling approach of Harrison </w:t>
                      </w:r>
                      <w:r w:rsidRPr="004524B7">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4524B7">
                        <w:rPr>
                          <w:noProof/>
                        </w:rPr>
                        <w:t>[1]</w:t>
                      </w:r>
                      <w:r>
                        <w:fldChar w:fldCharType="end"/>
                      </w:r>
                      <w:r>
                        <w:t xml:space="preserve"> and the approach taken in this paper as applied to the scatterplot</w:t>
                      </w:r>
                      <w:r w:rsidRPr="004524B7">
                        <w:t>–</w:t>
                      </w:r>
                      <w:r>
                        <w:t>positive condition.</w:t>
                      </w:r>
                    </w:p>
                  </w:txbxContent>
                </v:textbox>
                <w10:wrap type="topAndBottom" anchorx="margin" anchory="margin"/>
              </v:shape>
            </w:pict>
          </mc:Fallback>
        </mc:AlternateContent>
      </w:r>
      <w:r w:rsidR="000E1078">
        <w:t xml:space="preserve">Harrison </w:t>
      </w:r>
      <w:r w:rsidR="000E1078" w:rsidRPr="000E1078">
        <w:rPr>
          <w:i/>
        </w:rPr>
        <w:t>et al.</w:t>
      </w:r>
      <w:r w:rsidR="000E1078">
        <w:t xml:space="preserve"> </w:t>
      </w:r>
      <w:r w:rsidR="000E1078">
        <w:fldChar w:fldCharType="begin" w:fldLock="1"/>
      </w:r>
      <w:r w:rsidR="00DA164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0E1078">
        <w:fldChar w:fldCharType="separate"/>
      </w:r>
      <w:r w:rsidR="000E1078" w:rsidRPr="000E1078">
        <w:rPr>
          <w:noProof/>
        </w:rPr>
        <w:t>[1]</w:t>
      </w:r>
      <w:r w:rsidR="000E1078">
        <w:fldChar w:fldCharType="end"/>
      </w:r>
      <w:r w:rsidR="000E1078">
        <w:t xml:space="preserve"> used </w:t>
      </w:r>
      <w:r w:rsidR="00916FA9">
        <w:t>such an approach</w:t>
      </w:r>
      <w:r w:rsidR="00423F2A">
        <w:t xml:space="preserve">, </w:t>
      </w:r>
      <w:r w:rsidR="00916FA9">
        <w:t xml:space="preserve">following after </w:t>
      </w:r>
      <w:proofErr w:type="spellStart"/>
      <w:r w:rsidR="00423F2A" w:rsidRPr="00584487">
        <w:t>Rensink</w:t>
      </w:r>
      <w:proofErr w:type="spellEnd"/>
      <w:r w:rsidR="00423F2A">
        <w:t xml:space="preserve"> &amp; </w:t>
      </w:r>
      <w:proofErr w:type="spellStart"/>
      <w:r w:rsidR="00423F2A">
        <w:t>Baldridge</w:t>
      </w:r>
      <w:proofErr w:type="spellEnd"/>
      <w:r w:rsidR="00423F2A">
        <w:t> </w:t>
      </w:r>
      <w:r w:rsidR="00423F2A">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423F2A">
        <w:fldChar w:fldCharType="separate"/>
      </w:r>
      <w:r w:rsidR="00F428D1" w:rsidRPr="00F428D1">
        <w:rPr>
          <w:noProof/>
        </w:rPr>
        <w:t>[3]</w:t>
      </w:r>
      <w:r w:rsidR="00423F2A">
        <w:fldChar w:fldCharType="end"/>
      </w:r>
      <w:r w:rsidR="002E5C04">
        <w:t xml:space="preserve">. First, </w:t>
      </w:r>
      <w:r w:rsidR="000E1078">
        <w:t xml:space="preserve">they took the mean of all individual observations </w:t>
      </w:r>
      <w:r w:rsidR="002E5C04">
        <w:t xml:space="preserve">of JND </w:t>
      </w:r>
      <w:r w:rsidR="000E1078">
        <w:t>within each condition (</w:t>
      </w:r>
      <w:r w:rsidR="002E5C04">
        <w:t xml:space="preserve">where </w:t>
      </w:r>
      <w:r w:rsidR="000E1078">
        <w:t xml:space="preserve">each condition </w:t>
      </w:r>
      <w:r w:rsidR="002E5C04">
        <w:t xml:space="preserve">is </w:t>
      </w:r>
      <w:r w:rsidR="000E1078">
        <w:t>defined as a uniqu</w:t>
      </w:r>
      <w:r w:rsidR="00A71C65">
        <w:t>e combination of visualization </w:t>
      </w:r>
      <w:r w:rsidR="00A71C65" w:rsidRPr="00DA164E">
        <w:t>×</w:t>
      </w:r>
      <w:r w:rsidR="00A71C65">
        <w:t> direction </w:t>
      </w:r>
      <w:r w:rsidR="00A71C65" w:rsidRPr="00DA164E">
        <w:t>×</w:t>
      </w:r>
      <w:r w:rsidR="00A71C65">
        <w:t> </w:t>
      </w:r>
      <w:r w:rsidR="000E1078">
        <w:t>approach</w:t>
      </w:r>
      <w:r w:rsidR="00A71C65">
        <w:t> </w:t>
      </w:r>
      <w:r w:rsidR="00A71C65" w:rsidRPr="00DA164E">
        <w:t>×</w:t>
      </w:r>
      <w:r w:rsidR="00A71C65">
        <w:t> </w:t>
      </w:r>
      <w:r w:rsidR="00980D3C" w:rsidRPr="00980D3C">
        <w:rPr>
          <w:i/>
        </w:rPr>
        <w:t>r</w:t>
      </w:r>
      <w:r w:rsidR="000E1078">
        <w:t xml:space="preserve">). </w:t>
      </w:r>
      <w:r w:rsidR="00980D3C">
        <w:t xml:space="preserve">They then modelled the relationship between </w:t>
      </w:r>
      <w:r w:rsidR="000E1078">
        <w:t xml:space="preserve">the value of </w:t>
      </w:r>
      <w:r w:rsidR="000E1078" w:rsidRPr="000E1078">
        <w:rPr>
          <w:i/>
        </w:rPr>
        <w:t>r</w:t>
      </w:r>
      <w:r w:rsidR="000E1078">
        <w:t xml:space="preserve"> and </w:t>
      </w:r>
      <w:r w:rsidR="00980D3C">
        <w:t>that within-condition mean</w:t>
      </w:r>
      <w:r w:rsidR="00423F2A">
        <w:t xml:space="preserve"> JND</w:t>
      </w:r>
      <w:r w:rsidR="00EC4281">
        <w:t xml:space="preserve"> (</w:t>
      </w:r>
      <w:r w:rsidR="00EC4281">
        <w:fldChar w:fldCharType="begin"/>
      </w:r>
      <w:r w:rsidR="00EC4281">
        <w:instrText xml:space="preserve"> REF _Ref415505730 \h </w:instrText>
      </w:r>
      <w:r w:rsidR="00EC4281">
        <w:fldChar w:fldCharType="separate"/>
      </w:r>
      <w:r w:rsidR="00997C71">
        <w:t xml:space="preserve">Fig. </w:t>
      </w:r>
      <w:r w:rsidR="00997C71">
        <w:rPr>
          <w:noProof/>
        </w:rPr>
        <w:t>1</w:t>
      </w:r>
      <w:r w:rsidR="00EC4281">
        <w:fldChar w:fldCharType="end"/>
      </w:r>
      <w:r w:rsidR="00EC4281">
        <w:t>)</w:t>
      </w:r>
      <w:r w:rsidR="00980D3C">
        <w:t xml:space="preserve">. Thus, their model </w:t>
      </w:r>
      <w:r w:rsidR="00423F2A">
        <w:t>describe</w:t>
      </w:r>
      <w:r w:rsidR="006515FD">
        <w:t>s</w:t>
      </w:r>
      <w:r w:rsidR="002E5C04">
        <w:t xml:space="preserve"> the relationship between </w:t>
      </w:r>
      <w:r w:rsidR="00980D3C">
        <w:t xml:space="preserve">the </w:t>
      </w:r>
      <w:r w:rsidR="00423F2A">
        <w:t>mean</w:t>
      </w:r>
      <w:r w:rsidR="000E1078">
        <w:t xml:space="preserve"> performance of a </w:t>
      </w:r>
      <w:r w:rsidR="00423F2A">
        <w:t>group of people</w:t>
      </w:r>
      <w:r w:rsidR="000E1078">
        <w:t xml:space="preserve"> from the population</w:t>
      </w:r>
      <w:r w:rsidR="00423F2A">
        <w:t>,</w:t>
      </w:r>
      <w:r w:rsidR="00980D3C">
        <w:t xml:space="preserve"> </w:t>
      </w:r>
      <w:proofErr w:type="gramStart"/>
      <w:r w:rsidR="002E5C04">
        <w:t>but</w:t>
      </w:r>
      <w:proofErr w:type="gramEnd"/>
      <w:r w:rsidR="002E5C04">
        <w:t xml:space="preserve"> </w:t>
      </w:r>
      <w:r w:rsidR="00980D3C">
        <w:t>not the performance of any individual</w:t>
      </w:r>
      <w:r w:rsidR="00A71C65">
        <w:t>.</w:t>
      </w:r>
    </w:p>
    <w:p w14:paraId="4FF585AE" w14:textId="57572952" w:rsidR="00AB0820" w:rsidRDefault="000E1078" w:rsidP="00C95F6C">
      <w:pPr>
        <w:pStyle w:val="Body"/>
      </w:pPr>
      <w:r>
        <w:t>What this omits is any sense of the variance in individual performance</w:t>
      </w:r>
      <w:r w:rsidR="00423F2A">
        <w:t>, which diminishes the explanatory power of such models</w:t>
      </w:r>
      <w:r>
        <w:t xml:space="preserve">. </w:t>
      </w:r>
      <w:r w:rsidR="00423F2A">
        <w:t>F</w:t>
      </w:r>
      <w:r>
        <w:t xml:space="preserve">or example, </w:t>
      </w:r>
      <w:r w:rsidR="00423F2A">
        <w:t xml:space="preserve">it may be </w:t>
      </w:r>
      <w:r>
        <w:t xml:space="preserve">that </w:t>
      </w:r>
      <w:r w:rsidR="002E5C04">
        <w:t xml:space="preserve">visualization </w:t>
      </w:r>
      <w:r w:rsidR="002E5C04" w:rsidRPr="00A71C65">
        <w:rPr>
          <w:i/>
        </w:rPr>
        <w:t>A</w:t>
      </w:r>
      <w:r>
        <w:t xml:space="preserve"> exhibit</w:t>
      </w:r>
      <w:r w:rsidR="002E5C04">
        <w:t>s</w:t>
      </w:r>
      <w:r>
        <w:t xml:space="preserve"> </w:t>
      </w:r>
      <w:r w:rsidR="002E5C04">
        <w:t xml:space="preserve">high </w:t>
      </w:r>
      <w:r>
        <w:t xml:space="preserve">precision of estimation </w:t>
      </w:r>
      <w:r w:rsidR="002E5C04">
        <w:t>(low</w:t>
      </w:r>
      <w:r w:rsidR="00980D3C">
        <w:t xml:space="preserve"> JND) </w:t>
      </w:r>
      <w:r>
        <w:t xml:space="preserve">in the average case — but that </w:t>
      </w:r>
      <w:r w:rsidR="002E5C04">
        <w:t xml:space="preserve">its </w:t>
      </w:r>
      <w:r>
        <w:t xml:space="preserve">variance is higher than </w:t>
      </w:r>
      <w:r w:rsidR="00980D3C">
        <w:t>visualization</w:t>
      </w:r>
      <w:r w:rsidR="002E5C04">
        <w:t xml:space="preserve"> </w:t>
      </w:r>
      <w:r w:rsidR="002E5C04" w:rsidRPr="00A71C65">
        <w:rPr>
          <w:i/>
        </w:rPr>
        <w:t>B</w:t>
      </w:r>
      <w:r w:rsidR="002E5C04">
        <w:t>,</w:t>
      </w:r>
      <w:r w:rsidR="00980D3C">
        <w:t xml:space="preserve"> </w:t>
      </w:r>
      <w:r w:rsidR="002E5C04">
        <w:t xml:space="preserve">which </w:t>
      </w:r>
      <w:r w:rsidR="00980D3C">
        <w:t xml:space="preserve">performs </w:t>
      </w:r>
      <w:r>
        <w:t>slightly worse</w:t>
      </w:r>
      <w:r w:rsidR="00980D3C">
        <w:t xml:space="preserve"> on average but which </w:t>
      </w:r>
      <w:r>
        <w:t xml:space="preserve">is more consistent across individuals. Without considering variance, we have no way of knowing whether such differences exist, and we may be led </w:t>
      </w:r>
      <w:r w:rsidR="00A71C65">
        <w:t xml:space="preserve">(for example) </w:t>
      </w:r>
      <w:r>
        <w:t xml:space="preserve">to choose </w:t>
      </w:r>
      <w:r w:rsidR="00634CA6">
        <w:t>to</w:t>
      </w:r>
      <w:r>
        <w:t xml:space="preserve"> deploy a </w:t>
      </w:r>
      <w:r w:rsidR="002E5C04">
        <w:t>visualization</w:t>
      </w:r>
      <w:r>
        <w:t xml:space="preserve"> that has slightly better average-case performance but which elicits much worse performance for some substantial portion of the population. </w:t>
      </w:r>
      <w:r w:rsidR="00D37FB5">
        <w:t xml:space="preserve">This is exactly the problem of </w:t>
      </w:r>
      <w:r w:rsidR="00D37FB5" w:rsidRPr="00D37FB5">
        <w:rPr>
          <w:i/>
        </w:rPr>
        <w:t>bias-variance tradeoff</w:t>
      </w:r>
      <w:r w:rsidR="00D37FB5">
        <w:rPr>
          <w:i/>
        </w:rPr>
        <w:t>,</w:t>
      </w:r>
      <w:r w:rsidR="00D37FB5">
        <w:t xml:space="preserve"> well-known in machine learning</w:t>
      </w:r>
      <w:r w:rsidR="00CD7D69">
        <w:t xml:space="preserve"> </w:t>
      </w:r>
      <w:r w:rsidR="00CD7D69">
        <w:fldChar w:fldCharType="begin" w:fldLock="1"/>
      </w:r>
      <w:r w:rsidR="00916FA9">
        <w:instrText>ADDIN CSL_CITATION { "citationItems" : [ { "id" : "ITEM-1", "itemData" : { "DOI" : "10.1007/b94608", "ISBN" : "9780387848570", "ISSN" : "03436993", "PMID" : "15512507", "abstract" : "During the past decade there has been an explosion in computation and information technology. With it has come a vast amount of data in a variety of fields such as medicine, biology, finance, and marketing. The challenge of understanding these data has led to the development of new tools in the field of statistics, and spawned new areas such as data mining, machine learning, and bioinformatics. Many of these tools have common underpinnings but are often expressed with different terminology. This book describes the important ideas in these areas in a common conceptual framework. While the approach is statistical, the emphasis is on concepts rather than mathematics.", "author" : [ { "dropping-particle" : "", "family" : "Hastie", "given" : "Trevor", "non-dropping-particle" : "", "parse-names" : false, "suffix" : "" }, { "dropping-particle" : "", "family" : "Tibshirani", "given" : "Robert", "non-dropping-particle" : "", "parse-names" : false, "suffix" : "" }, { "dropping-particle" : "", "family" : "Friedman", "given" : "Jerome", "non-dropping-particle" : "", "parse-names" : false, "suffix" : "" } ], "edition" : "Second Edi", "id" : "ITEM-1", "issued" : { "date-parts" : [ [ "2009" ] ] }, "publisher" : "Springer", "title" : "The elements of statistical learning: data mining, inference and prediction", "type" : "book" }, "uris" : [ "http://www.mendeley.com/documents/?uuid=8a2d1045-b386-4e2b-ae46-099de684fece" ] } ], "mendeley" : { "formattedCitation" : "[6]", "plainTextFormattedCitation" : "[6]", "previouslyFormattedCitation" : "[6]" }, "properties" : { "noteIndex" : 0 }, "schema" : "https://github.com/citation-style-language/schema/raw/master/csl-citation.json" }</w:instrText>
      </w:r>
      <w:r w:rsidR="00CD7D69">
        <w:fldChar w:fldCharType="separate"/>
      </w:r>
      <w:r w:rsidR="00916FA9" w:rsidRPr="00916FA9">
        <w:rPr>
          <w:noProof/>
        </w:rPr>
        <w:t>[6]</w:t>
      </w:r>
      <w:r w:rsidR="00CD7D69">
        <w:fldChar w:fldCharType="end"/>
      </w:r>
      <w:r w:rsidR="00D37FB5">
        <w:t xml:space="preserve">. </w:t>
      </w:r>
      <w:r w:rsidR="00D87AE0">
        <w:t xml:space="preserve">Indeed, by modelling individual differences, Cleveland </w:t>
      </w:r>
      <w:r w:rsidR="00D87AE0" w:rsidRPr="00D87AE0">
        <w:rPr>
          <w:i/>
        </w:rPr>
        <w:t>et al.</w:t>
      </w:r>
      <w:r w:rsidR="00D87AE0">
        <w:t xml:space="preserve"> </w:t>
      </w:r>
      <w:r w:rsidR="00D87AE0">
        <w:fldChar w:fldCharType="begin" w:fldLock="1"/>
      </w:r>
      <w:r w:rsidR="00A96278">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"mendeley" : { "formattedCitation" : "[2]", "plainTextFormattedCitation" : "[2]", "previouslyFormattedCitation" : "[2]" }, "properties" : { "noteIndex" : 0 }, "schema" : "https://github.com/citation-style-language/schema/raw/master/csl-citation.json" }</w:instrText>
      </w:r>
      <w:r w:rsidR="00D87AE0">
        <w:fldChar w:fldCharType="separate"/>
      </w:r>
      <w:r w:rsidR="00F428D1" w:rsidRPr="00F428D1">
        <w:rPr>
          <w:noProof/>
        </w:rPr>
        <w:t>[2]</w:t>
      </w:r>
      <w:r w:rsidR="00D87AE0">
        <w:fldChar w:fldCharType="end"/>
      </w:r>
      <w:r w:rsidR="00D87AE0">
        <w:t xml:space="preserve"> found that variance undermines recommendations to transform areas according to </w:t>
      </w:r>
      <w:r w:rsidR="00EC4281">
        <w:t>parameters derived by a similar mean-fitting procedure (</w:t>
      </w:r>
      <w:r w:rsidR="00D87AE0">
        <w:t>Stevens’ power law</w:t>
      </w:r>
      <w:r w:rsidR="00EC4281">
        <w:t>)</w:t>
      </w:r>
      <w:r w:rsidR="00D87AE0">
        <w:t xml:space="preserve"> in vis</w:t>
      </w:r>
      <w:r w:rsidR="009E189B">
        <w:t>ualizations of circles on maps.</w:t>
      </w:r>
    </w:p>
    <w:p w14:paraId="1916385C" w14:textId="24A1F141" w:rsidR="00980D3C" w:rsidRDefault="00F94CA9" w:rsidP="00C95F6C">
      <w:pPr>
        <w:pStyle w:val="Body"/>
      </w:pPr>
      <w:r>
        <w:t>A</w:t>
      </w:r>
      <w:r w:rsidR="002C2D66">
        <w:t>nalyzing</w:t>
      </w:r>
      <w:r w:rsidR="00D87AE0">
        <w:t xml:space="preserve"> group means </w:t>
      </w:r>
      <w:r>
        <w:t xml:space="preserve">only </w:t>
      </w:r>
      <w:r w:rsidR="002E5C04">
        <w:t>also obscures problems with</w:t>
      </w:r>
      <w:r w:rsidR="00980D3C">
        <w:t xml:space="preserve"> model fit by discarding large portions of the variance (essentially all individual variation)</w:t>
      </w:r>
      <w:r w:rsidR="002E5C04">
        <w:t xml:space="preserve"> and reducing a large sample of data to </w:t>
      </w:r>
      <w:r w:rsidR="00A71C65">
        <w:t xml:space="preserve">comparatively </w:t>
      </w:r>
      <w:r w:rsidR="002E5C04">
        <w:t>few data points</w:t>
      </w:r>
      <w:r w:rsidR="00980D3C">
        <w:t xml:space="preserve">. This </w:t>
      </w:r>
      <w:r w:rsidR="00634CA6">
        <w:t xml:space="preserve">explains why </w:t>
      </w:r>
      <w:r w:rsidR="00980D3C">
        <w:t xml:space="preserve">Harrison </w:t>
      </w:r>
      <w:r w:rsidR="00980D3C" w:rsidRPr="000E1078">
        <w:rPr>
          <w:i/>
        </w:rPr>
        <w:t>et al.</w:t>
      </w:r>
      <w:r w:rsidR="00980D3C">
        <w:t xml:space="preserve"> </w:t>
      </w:r>
      <w:r w:rsidR="00980D3C">
        <w:fldChar w:fldCharType="begin" w:fldLock="1"/>
      </w:r>
      <w:r w:rsidR="00DA164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980D3C">
        <w:fldChar w:fldCharType="separate"/>
      </w:r>
      <w:r w:rsidR="00980D3C" w:rsidRPr="000E1078">
        <w:rPr>
          <w:noProof/>
        </w:rPr>
        <w:t>[1]</w:t>
      </w:r>
      <w:r w:rsidR="00980D3C">
        <w:fldChar w:fldCharType="end"/>
      </w:r>
      <w:r w:rsidR="00980D3C">
        <w:t xml:space="preserve"> </w:t>
      </w:r>
      <w:r w:rsidR="00634CA6">
        <w:t xml:space="preserve">(like </w:t>
      </w:r>
      <w:proofErr w:type="spellStart"/>
      <w:r w:rsidR="00634CA6">
        <w:t>Rensink</w:t>
      </w:r>
      <w:proofErr w:type="spellEnd"/>
      <w:r w:rsidR="00634CA6">
        <w:t xml:space="preserve"> &amp; </w:t>
      </w:r>
      <w:proofErr w:type="spellStart"/>
      <w:r w:rsidR="00634CA6">
        <w:t>Baldridge</w:t>
      </w:r>
      <w:proofErr w:type="spellEnd"/>
      <w:r w:rsidR="00634CA6">
        <w:t> </w:t>
      </w:r>
      <w:r w:rsidR="00634CA6">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634CA6">
        <w:fldChar w:fldCharType="separate"/>
      </w:r>
      <w:r w:rsidR="00F428D1" w:rsidRPr="00F428D1">
        <w:rPr>
          <w:noProof/>
        </w:rPr>
        <w:t>[3]</w:t>
      </w:r>
      <w:r w:rsidR="00634CA6">
        <w:fldChar w:fldCharType="end"/>
      </w:r>
      <w:r w:rsidR="00634CA6">
        <w:t xml:space="preserve">) </w:t>
      </w:r>
      <w:r w:rsidR="006856E7">
        <w:t>found</w:t>
      </w:r>
      <w:r w:rsidR="002E5C04">
        <w:t xml:space="preserve"> </w:t>
      </w:r>
      <w:r w:rsidR="00980D3C">
        <w:t xml:space="preserve">very high </w:t>
      </w:r>
      <w:r w:rsidR="00980D3C" w:rsidRPr="00980D3C">
        <w:rPr>
          <w:i/>
        </w:rPr>
        <w:t>R</w:t>
      </w:r>
      <w:r w:rsidR="00980D3C">
        <w:rPr>
          <w:vertAlign w:val="superscript"/>
        </w:rPr>
        <w:t>2</w:t>
      </w:r>
      <w:r w:rsidR="00980D3C">
        <w:t xml:space="preserve"> values describing the fit of their models (as high as</w:t>
      </w:r>
      <w:r w:rsidR="00634CA6">
        <w:t xml:space="preserve"> 0.98 for one </w:t>
      </w:r>
      <w:r w:rsidR="006515FD">
        <w:t>visualization</w:t>
      </w:r>
      <w:r w:rsidR="00634CA6">
        <w:t>). But when</w:t>
      </w:r>
      <w:r w:rsidR="00980D3C">
        <w:t xml:space="preserve"> we </w:t>
      </w:r>
      <w:r w:rsidR="00634CA6">
        <w:t xml:space="preserve">attempt to interpret these values of </w:t>
      </w:r>
      <w:r w:rsidR="00980D3C" w:rsidRPr="00980D3C">
        <w:rPr>
          <w:i/>
        </w:rPr>
        <w:t>R</w:t>
      </w:r>
      <w:r w:rsidR="00980D3C">
        <w:rPr>
          <w:vertAlign w:val="superscript"/>
        </w:rPr>
        <w:t>2</w:t>
      </w:r>
      <w:r w:rsidR="00A71C65">
        <w:t xml:space="preserve"> — </w:t>
      </w:r>
      <w:r w:rsidR="00634CA6">
        <w:t xml:space="preserve">for example, as </w:t>
      </w:r>
      <w:r w:rsidR="00980D3C">
        <w:t>the percent of variation explained by the model —</w:t>
      </w:r>
      <w:r w:rsidR="00A71C65">
        <w:t xml:space="preserve"> </w:t>
      </w:r>
      <w:r w:rsidR="00980D3C">
        <w:t xml:space="preserve">something is missing. 98% of individual variation is not explained by this model, as individual variation was discarded before the model was fit. We might instead interpret this as indicating 98% of the variation in the location of the mean was explained, but this is a much less useful thing to know if we wish to understand how </w:t>
      </w:r>
      <w:r w:rsidR="00980D3C" w:rsidRPr="00634CA6">
        <w:rPr>
          <w:i/>
        </w:rPr>
        <w:t>individuals</w:t>
      </w:r>
      <w:r w:rsidR="00980D3C">
        <w:t xml:space="preserve"> perceive visualizations.</w:t>
      </w:r>
      <w:r w:rsidR="002E5C04">
        <w:t xml:space="preserve"> As we will see below, if we try to fit linear models to individual observations directly, the linear model does not exhibit the best fit.</w:t>
      </w:r>
    </w:p>
    <w:p w14:paraId="047CD43A" w14:textId="48CE3BB9" w:rsidR="002E5C04" w:rsidRDefault="002E5C04" w:rsidP="00C95F6C">
      <w:pPr>
        <w:pStyle w:val="Body"/>
      </w:pPr>
      <w:r>
        <w:t xml:space="preserve">Finally, </w:t>
      </w:r>
      <w:r w:rsidR="009735E7">
        <w:t xml:space="preserve">by discarding </w:t>
      </w:r>
      <w:r>
        <w:t xml:space="preserve">individual observations, we cannot use </w:t>
      </w:r>
      <w:r w:rsidR="006856E7">
        <w:t xml:space="preserve">the </w:t>
      </w:r>
      <w:r>
        <w:t xml:space="preserve">error </w:t>
      </w:r>
      <w:r w:rsidR="009735E7">
        <w:t xml:space="preserve">from these models </w:t>
      </w:r>
      <w:r>
        <w:t xml:space="preserve">to estimate </w:t>
      </w:r>
      <w:r w:rsidR="006856E7">
        <w:t xml:space="preserve">significant </w:t>
      </w:r>
      <w:r w:rsidR="006F7D37">
        <w:t xml:space="preserve">differences between conditions. </w:t>
      </w:r>
      <w:r>
        <w:t xml:space="preserve">Harrison </w:t>
      </w:r>
      <w:r w:rsidRPr="00F50400">
        <w:rPr>
          <w:i/>
        </w:rPr>
        <w:t>et al</w:t>
      </w:r>
      <w:r>
        <w:t>. do not use their parametric models to estimate</w:t>
      </w:r>
      <w:r w:rsidR="006856E7">
        <w:t xml:space="preserve"> differences between conditions;</w:t>
      </w:r>
      <w:r>
        <w:t xml:space="preserve"> </w:t>
      </w:r>
      <w:r w:rsidR="006856E7">
        <w:t xml:space="preserve">they use </w:t>
      </w:r>
      <w:r>
        <w:t>the nonparametric Wilcoxon rank-sum test</w:t>
      </w:r>
      <w:r w:rsidR="003E4F0F">
        <w:t xml:space="preserve"> instead</w:t>
      </w:r>
      <w:r>
        <w:t xml:space="preserve">. </w:t>
      </w:r>
      <w:r w:rsidR="00BC169A">
        <w:t xml:space="preserve">In this paper we propose a model of sufficient specificity that </w:t>
      </w:r>
      <w:r w:rsidR="006F7D37">
        <w:t xml:space="preserve">we can conduct </w:t>
      </w:r>
      <w:r w:rsidR="00BC169A">
        <w:t xml:space="preserve">parametric </w:t>
      </w:r>
      <w:r w:rsidR="00BC1180">
        <w:t>estimation of differences</w:t>
      </w:r>
      <w:r w:rsidR="00BC169A">
        <w:t xml:space="preserve">; this allows us to not only examine the differences between conditions but to clearly describe the expected magnitude of those differences (i.e., effect sizes) using parameters from the model. By employing parametric models, we </w:t>
      </w:r>
      <w:r w:rsidR="003E4F0F">
        <w:t xml:space="preserve">can derive </w:t>
      </w:r>
      <w:r w:rsidR="00BC169A">
        <w:t>interpretable effect sizes — for example, ratios of just-noticeable differences</w:t>
      </w:r>
      <w:r w:rsidR="00634CA6">
        <w:t>, from which we can say, “</w:t>
      </w:r>
      <w:r w:rsidR="00634CA6" w:rsidRPr="00634CA6">
        <w:rPr>
          <w:i/>
        </w:rPr>
        <w:t>visualization</w:t>
      </w:r>
      <w:r w:rsidR="00634CA6">
        <w:t xml:space="preserve"> </w:t>
      </w:r>
      <w:r w:rsidR="00634CA6" w:rsidRPr="00634CA6">
        <w:rPr>
          <w:i/>
        </w:rPr>
        <w:t>A</w:t>
      </w:r>
      <w:r w:rsidR="00634CA6">
        <w:rPr>
          <w:i/>
        </w:rPr>
        <w:t xml:space="preserve"> </w:t>
      </w:r>
      <w:r w:rsidR="00634CA6" w:rsidRPr="00634CA6">
        <w:t>is</w:t>
      </w:r>
      <w:r w:rsidR="00634CA6">
        <w:rPr>
          <w:i/>
        </w:rPr>
        <w:t xml:space="preserve"> </w:t>
      </w:r>
      <w:r w:rsidR="00634CA6" w:rsidRPr="00634CA6">
        <w:rPr>
          <w:i/>
        </w:rPr>
        <w:t>x</w:t>
      </w:r>
      <w:r w:rsidR="00634CA6">
        <w:rPr>
          <w:i/>
        </w:rPr>
        <w:t xml:space="preserve"> </w:t>
      </w:r>
      <w:r w:rsidR="00634CA6">
        <w:t xml:space="preserve">times more precise than </w:t>
      </w:r>
      <w:r w:rsidR="00634CA6" w:rsidRPr="00634CA6">
        <w:rPr>
          <w:i/>
        </w:rPr>
        <w:t>visualization</w:t>
      </w:r>
      <w:r w:rsidR="00634CA6">
        <w:t xml:space="preserve"> </w:t>
      </w:r>
      <w:r w:rsidR="00634CA6" w:rsidRPr="00634CA6">
        <w:rPr>
          <w:i/>
        </w:rPr>
        <w:t>B</w:t>
      </w:r>
      <w:r w:rsidR="00634CA6">
        <w:rPr>
          <w:i/>
        </w:rPr>
        <w:t>”</w:t>
      </w:r>
      <w:r w:rsidR="00BC169A">
        <w:t>.</w:t>
      </w:r>
    </w:p>
    <w:p w14:paraId="41C2FA37" w14:textId="16BDD520" w:rsidR="004524B7" w:rsidRDefault="00A37D0A" w:rsidP="003E556D">
      <w:pPr>
        <w:pStyle w:val="Heading1"/>
      </w:pPr>
      <w:bookmarkStart w:id="10" w:name="_Ref415008636"/>
      <w:r w:rsidRPr="00AB0820">
        <w:t>Model</w:t>
      </w:r>
      <w:r w:rsidRPr="00AF146E">
        <w:t xml:space="preserve"> 1: Linear Model</w:t>
      </w:r>
      <w:bookmarkEnd w:id="10"/>
    </w:p>
    <w:p w14:paraId="7A25CA71" w14:textId="328F0479" w:rsidR="00BC169A" w:rsidRDefault="00A37D0A" w:rsidP="006E1133">
      <w:pPr>
        <w:pStyle w:val="BodyNoIndent"/>
      </w:pPr>
      <w:r>
        <w:t xml:space="preserve">We begin our secondary analysis by incorporating individual differences to model just-noticeable differences directly on raw values of </w:t>
      </w:r>
      <w:r w:rsidRPr="00A37D0A">
        <w:rPr>
          <w:i/>
        </w:rPr>
        <w:t>r</w:t>
      </w:r>
      <w:r>
        <w:t xml:space="preserve">. </w:t>
      </w:r>
      <w:r w:rsidR="00BC169A">
        <w:t xml:space="preserve">A first pass at </w:t>
      </w:r>
      <w:r>
        <w:t xml:space="preserve">this </w:t>
      </w:r>
      <w:r w:rsidR="00BC169A">
        <w:t>would be to simply use a linear regression. Such a model might look like:</w:t>
      </w:r>
    </w:p>
    <w:p w14:paraId="16D44245" w14:textId="6B92ABEA" w:rsidR="00BC169A" w:rsidRDefault="00BC169A" w:rsidP="00C95F6C">
      <w:pPr>
        <w:pStyle w:val="Body"/>
      </w:pPr>
    </w:p>
    <w:p w14:paraId="67FF1639" w14:textId="49503F59" w:rsidR="00BC169A" w:rsidRPr="00AF146E" w:rsidRDefault="00196990"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e>
                <m: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i/>
                  </w:rPr>
                </m:ctrlPr>
              </m:e>
              <m:e>
                <m:r>
                  <m:rPr>
                    <m:sty m:val="p"/>
                  </m:rPr>
                  <w:rPr>
                    <w:rFonts w:ascii="Cambria Math" w:eastAsia="Cambria Math" w:hAnsi="Cambria Math" w:cs="Cambria Math"/>
                  </w:rPr>
                  <m:t>~</m:t>
                </m:r>
                <m:ctrlPr>
                  <w:rPr>
                    <w:rFonts w:ascii="Cambria Math" w:eastAsia="Cambria Math" w:hAnsi="Cambria Math" w:cs="Cambria Math"/>
                    <w:i/>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40047BA6" w14:textId="77777777" w:rsidR="00BC169A" w:rsidRDefault="00BC169A" w:rsidP="00C95F6C">
      <w:pPr>
        <w:pStyle w:val="Body"/>
      </w:pPr>
    </w:p>
    <w:p w14:paraId="06FFF9D9" w14:textId="7DB009E0" w:rsidR="00E553A6" w:rsidRPr="00E553A6" w:rsidRDefault="00BC169A" w:rsidP="006E1133">
      <w:pPr>
        <w:pStyle w:val="BodyNoIndent"/>
      </w:pPr>
      <w:r>
        <w:t xml:space="preserve">This is a </w:t>
      </w:r>
      <w:r w:rsidR="00D3671F">
        <w:t xml:space="preserve">fairly standard </w:t>
      </w:r>
      <w:r>
        <w:t xml:space="preserve">linear regression. Here we say that, for each </w:t>
      </w:r>
      <w:r w:rsidR="00D3671F">
        <w:t>visualization </w:t>
      </w:r>
      <w:r w:rsidR="00D3671F" w:rsidRPr="00DA164E">
        <w:t>×</w:t>
      </w:r>
      <w:r w:rsidR="00D3671F">
        <w:t> direction</w:t>
      </w:r>
      <w:r w:rsidR="00BC1180">
        <w:t xml:space="preserve"> pair</w:t>
      </w:r>
      <w:r>
        <w:t xml:space="preserve"> </w:t>
      </w:r>
      <w:r w:rsidRPr="003B52D8">
        <w:rPr>
          <w:i/>
        </w:rPr>
        <w:t>v</w:t>
      </w:r>
      <w:r>
        <w:t>, each JND (</w:t>
      </w:r>
      <m:oMath>
        <m:sSub>
          <m:sSubPr>
            <m:ctrlPr>
              <w:rPr>
                <w:rFonts w:ascii="Cambria Math" w:hAnsi="Cambria Math"/>
                <w:i/>
              </w:rPr>
            </m:ctrlPr>
          </m:sSubPr>
          <m:e>
            <m:r>
              <w:rPr>
                <w:rFonts w:ascii="Cambria Math" w:hAnsi="Cambria Math"/>
              </w:rPr>
              <m:t>y</m:t>
            </m:r>
          </m:e>
          <m:sub>
            <m:r>
              <w:rPr>
                <w:rFonts w:ascii="Cambria Math" w:hAnsi="Cambria Math"/>
              </w:rPr>
              <m:t>i,v</m:t>
            </m:r>
          </m:sub>
        </m:sSub>
      </m:oMath>
      <w:r>
        <w:t xml:space="preserve">) is equal to a linear function of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with intercept </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t xml:space="preserve"> and slope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t xml:space="preserve"> plus some normally-distributed </w:t>
      </w:r>
      <w:proofErr w:type="gramStart"/>
      <w:r>
        <w:t xml:space="preserve">error </w:t>
      </w:r>
      <w:proofErr w:type="gramEnd"/>
      <m:oMath>
        <m:sSub>
          <m:sSubPr>
            <m:ctrlPr>
              <w:rPr>
                <w:rFonts w:ascii="Cambria Math" w:hAnsi="Cambria Math"/>
                <w:i/>
              </w:rPr>
            </m:ctrlPr>
          </m:sSubPr>
          <m:e>
            <m:r>
              <w:rPr>
                <w:rFonts w:ascii="Cambria Math" w:hAnsi="Cambria Math"/>
              </w:rPr>
              <m:t>ϵ</m:t>
            </m:r>
          </m:e>
          <m:sub>
            <m:r>
              <w:rPr>
                <w:rFonts w:ascii="Cambria Math" w:hAnsi="Cambria Math"/>
              </w:rPr>
              <m:t>i</m:t>
            </m:r>
          </m:sub>
        </m:sSub>
      </m:oMath>
      <w:r>
        <w:t xml:space="preserve">. Note that the intercept, slope, and variance of the error </w:t>
      </w:r>
      <w:r w:rsidR="003B52D8">
        <w:t>(</w:t>
      </w:r>
      <m:oMath>
        <m:sSub>
          <m:sSubPr>
            <m:ctrlPr>
              <w:rPr>
                <w:rFonts w:ascii="Cambria Math" w:hAnsi="Cambria Math"/>
                <w:i/>
              </w:rPr>
            </m:ctrlPr>
          </m:sSubPr>
          <m:e>
            <m:r>
              <w:rPr>
                <w:rFonts w:ascii="Cambria Math" w:hAnsi="Cambria Math"/>
              </w:rPr>
              <m:t>σ</m:t>
            </m:r>
          </m:e>
          <m:sub>
            <m:r>
              <w:rPr>
                <w:rFonts w:ascii="Cambria Math" w:hAnsi="Cambria Math"/>
              </w:rPr>
              <m:t>v</m:t>
            </m:r>
          </m:sub>
        </m:sSub>
      </m:oMath>
      <w:r w:rsidR="003B52D8">
        <w:t xml:space="preserve">) </w:t>
      </w:r>
      <w:r>
        <w:t xml:space="preserve">are all dependent on </w:t>
      </w:r>
      <w:r w:rsidR="00BC1180" w:rsidRPr="00BC1180">
        <w:rPr>
          <w:i/>
        </w:rPr>
        <w:t>v</w:t>
      </w:r>
      <w:r w:rsidR="00BC1180">
        <w:rPr>
          <w:i/>
        </w:rPr>
        <w:t>,</w:t>
      </w:r>
      <w:r w:rsidR="00BC1180">
        <w:t xml:space="preserve"> </w:t>
      </w:r>
      <w:r>
        <w:t xml:space="preserve">the particular </w:t>
      </w:r>
      <w:r w:rsidR="00D3671F">
        <w:t>visualization </w:t>
      </w:r>
      <w:r w:rsidR="00D3671F" w:rsidRPr="00DA164E">
        <w:t>×</w:t>
      </w:r>
      <w:r w:rsidR="00D3671F">
        <w:t> direction</w:t>
      </w:r>
      <w:r>
        <w:t xml:space="preserve"> </w:t>
      </w:r>
      <w:r w:rsidR="00BC1180">
        <w:t>pair</w:t>
      </w:r>
      <w:r>
        <w:t>.</w:t>
      </w:r>
    </w:p>
    <w:p w14:paraId="669FDA2A" w14:textId="0ED813F2" w:rsidR="003B52D8" w:rsidRDefault="005F43DA" w:rsidP="00C95F6C">
      <w:pPr>
        <w:pStyle w:val="Body"/>
      </w:pPr>
      <w:r>
        <w:rPr>
          <w:noProof/>
        </w:rPr>
        <mc:AlternateContent>
          <mc:Choice Requires="wps">
            <w:drawing>
              <wp:anchor distT="0" distB="0" distL="114300" distR="114300" simplePos="0" relativeHeight="251661824" behindDoc="0" locked="0" layoutInCell="1" allowOverlap="0" wp14:anchorId="607A399D" wp14:editId="69DE9721">
                <wp:simplePos x="0" y="0"/>
                <wp:positionH relativeFrom="margin">
                  <wp:posOffset>3329940</wp:posOffset>
                </wp:positionH>
                <wp:positionV relativeFrom="margin">
                  <wp:posOffset>0</wp:posOffset>
                </wp:positionV>
                <wp:extent cx="3182112" cy="2130552"/>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3182112" cy="213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6FD189" w14:textId="77777777" w:rsidR="00196990" w:rsidRPr="00E553A6" w:rsidRDefault="00196990" w:rsidP="00C95F6C">
                            <w:r>
                              <w:rPr>
                                <w:noProof/>
                              </w:rPr>
                              <w:drawing>
                                <wp:inline distT="0" distB="0" distL="0" distR="0" wp14:anchorId="6A164400" wp14:editId="4241A163">
                                  <wp:extent cx="2579240" cy="175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proach-example-parallelcoordinates_negative-edited-2.eps"/>
                                          <pic:cNvPicPr/>
                                        </pic:nvPicPr>
                                        <pic:blipFill>
                                          <a:blip r:embed="rId10">
                                            <a:extLst>
                                              <a:ext uri="{28A0092B-C50C-407E-A947-70E740481C1C}">
                                                <a14:useLocalDpi xmlns:a14="http://schemas.microsoft.com/office/drawing/2010/main" val="0"/>
                                              </a:ext>
                                            </a:extLst>
                                          </a:blip>
                                          <a:stretch>
                                            <a:fillRect/>
                                          </a:stretch>
                                        </pic:blipFill>
                                        <pic:spPr>
                                          <a:xfrm>
                                            <a:off x="0" y="0"/>
                                            <a:ext cx="2581947" cy="1754439"/>
                                          </a:xfrm>
                                          <a:prstGeom prst="rect">
                                            <a:avLst/>
                                          </a:prstGeom>
                                        </pic:spPr>
                                      </pic:pic>
                                    </a:graphicData>
                                  </a:graphic>
                                </wp:inline>
                              </w:drawing>
                            </w:r>
                          </w:p>
                          <w:p w14:paraId="3EC63FA0" w14:textId="77777777" w:rsidR="00196990" w:rsidRPr="00E553A6" w:rsidRDefault="00196990" w:rsidP="00C95F6C">
                            <w:pPr>
                              <w:pStyle w:val="FigureCaption"/>
                            </w:pPr>
                            <w:bookmarkStart w:id="11" w:name="_Ref415065078"/>
                            <w:r w:rsidRPr="00E553A6">
                              <w:t xml:space="preserve">Fig. </w:t>
                            </w:r>
                            <w:fldSimple w:instr=" SEQ Fig. \* ARABIC ">
                              <w:r w:rsidR="00997C71">
                                <w:rPr>
                                  <w:noProof/>
                                </w:rPr>
                                <w:t>2</w:t>
                              </w:r>
                            </w:fldSimple>
                            <w:bookmarkEnd w:id="11"/>
                            <w:r w:rsidRPr="00E553A6">
                              <w:t xml:space="preserve">. Example of data </w:t>
                            </w:r>
                            <w:r>
                              <w:t xml:space="preserve">and linear regression fits </w:t>
                            </w:r>
                            <w:r w:rsidRPr="00E553A6">
                              <w:t xml:space="preserve">for the different values of </w:t>
                            </w:r>
                            <w:r w:rsidRPr="00E553A6">
                              <w:rPr>
                                <w:i/>
                              </w:rPr>
                              <w:t>approach</w:t>
                            </w:r>
                            <w:r w:rsidRPr="00E553A6">
                              <w:t xml:space="preserve"> for parallel coordinates–negative.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7A399D" id="Text Box 32" o:spid="_x0000_s1028" type="#_x0000_t202" style="position:absolute;left:0;text-align:left;margin-left:262.2pt;margin-top:0;width:250.55pt;height:167.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" o:allowoverlap="f" filled="f" stroked="f" strokeweight=".5pt">
                <v:textbox style="mso-fit-shape-to-text:t" inset="0,0,0,0">
                  <w:txbxContent>
                    <w:p w14:paraId="4A6FD189" w14:textId="77777777" w:rsidR="00196990" w:rsidRPr="00E553A6" w:rsidRDefault="00196990" w:rsidP="00C95F6C">
                      <w:r>
                        <w:rPr>
                          <w:noProof/>
                        </w:rPr>
                        <w:drawing>
                          <wp:inline distT="0" distB="0" distL="0" distR="0" wp14:anchorId="6A164400" wp14:editId="4241A163">
                            <wp:extent cx="2579240" cy="175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proach-example-parallelcoordinates_negative-edited-2.eps"/>
                                    <pic:cNvPicPr/>
                                  </pic:nvPicPr>
                                  <pic:blipFill>
                                    <a:blip r:embed="rId10">
                                      <a:extLst>
                                        <a:ext uri="{28A0092B-C50C-407E-A947-70E740481C1C}">
                                          <a14:useLocalDpi xmlns:a14="http://schemas.microsoft.com/office/drawing/2010/main" val="0"/>
                                        </a:ext>
                                      </a:extLst>
                                    </a:blip>
                                    <a:stretch>
                                      <a:fillRect/>
                                    </a:stretch>
                                  </pic:blipFill>
                                  <pic:spPr>
                                    <a:xfrm>
                                      <a:off x="0" y="0"/>
                                      <a:ext cx="2581947" cy="1754439"/>
                                    </a:xfrm>
                                    <a:prstGeom prst="rect">
                                      <a:avLst/>
                                    </a:prstGeom>
                                  </pic:spPr>
                                </pic:pic>
                              </a:graphicData>
                            </a:graphic>
                          </wp:inline>
                        </w:drawing>
                      </w:r>
                    </w:p>
                    <w:p w14:paraId="3EC63FA0" w14:textId="77777777" w:rsidR="00196990" w:rsidRPr="00E553A6" w:rsidRDefault="00196990" w:rsidP="00C95F6C">
                      <w:pPr>
                        <w:pStyle w:val="FigureCaption"/>
                      </w:pPr>
                      <w:bookmarkStart w:id="12" w:name="_Ref415065078"/>
                      <w:r w:rsidRPr="00E553A6">
                        <w:t xml:space="preserve">Fig. </w:t>
                      </w:r>
                      <w:fldSimple w:instr=" SEQ Fig. \* ARABIC ">
                        <w:r w:rsidR="00997C71">
                          <w:rPr>
                            <w:noProof/>
                          </w:rPr>
                          <w:t>2</w:t>
                        </w:r>
                      </w:fldSimple>
                      <w:bookmarkEnd w:id="12"/>
                      <w:r w:rsidRPr="00E553A6">
                        <w:t xml:space="preserve">. Example of data </w:t>
                      </w:r>
                      <w:r>
                        <w:t xml:space="preserve">and linear regression fits </w:t>
                      </w:r>
                      <w:r w:rsidRPr="00E553A6">
                        <w:t xml:space="preserve">for the different values of </w:t>
                      </w:r>
                      <w:r w:rsidRPr="00E553A6">
                        <w:rPr>
                          <w:i/>
                        </w:rPr>
                        <w:t>approach</w:t>
                      </w:r>
                      <w:r w:rsidRPr="00E553A6">
                        <w:t xml:space="preserve"> for parallel coordinates–negative.</w:t>
                      </w:r>
                    </w:p>
                  </w:txbxContent>
                </v:textbox>
                <w10:wrap type="topAndBottom" anchorx="margin" anchory="margin"/>
              </v:shape>
            </w:pict>
          </mc:Fallback>
        </mc:AlternateContent>
      </w:r>
      <w:r w:rsidR="003B52D8">
        <w:t xml:space="preserve">Unfortunately, this straightforward model leaves out consideration of </w:t>
      </w:r>
      <w:r w:rsidR="003B52D8" w:rsidRPr="003B52D8">
        <w:rPr>
          <w:i/>
        </w:rPr>
        <w:t>approach</w:t>
      </w:r>
      <w:r w:rsidR="003B52D8">
        <w:t xml:space="preserve"> —</w:t>
      </w:r>
      <w:r w:rsidR="003F2246">
        <w:t xml:space="preserve"> </w:t>
      </w:r>
      <w:r w:rsidR="003B52D8">
        <w:t xml:space="preserve">half of the JNDs were determined by a procedure having people compare the reference </w:t>
      </w:r>
      <w:r w:rsidR="003B52D8" w:rsidRPr="003B52D8">
        <w:rPr>
          <w:i/>
        </w:rPr>
        <w:t>r</w:t>
      </w:r>
      <w:r w:rsidR="003B52D8">
        <w:rPr>
          <w:i/>
        </w:rPr>
        <w:t xml:space="preserve"> </w:t>
      </w:r>
      <w:r w:rsidR="003B52D8">
        <w:t xml:space="preserve">to higher values of </w:t>
      </w:r>
      <w:r w:rsidR="003B52D8" w:rsidRPr="003B52D8">
        <w:rPr>
          <w:i/>
        </w:rPr>
        <w:t>r</w:t>
      </w:r>
      <w:r w:rsidR="003B52D8">
        <w:t xml:space="preserve"> (an approach </w:t>
      </w:r>
      <w:r w:rsidR="003B52D8" w:rsidRPr="003B52D8">
        <w:rPr>
          <w:i/>
        </w:rPr>
        <w:t>from above</w:t>
      </w:r>
      <w:r w:rsidR="003B52D8">
        <w:t xml:space="preserve">), and half compared to lower values of </w:t>
      </w:r>
      <w:r w:rsidR="003B52D8" w:rsidRPr="003B52D8">
        <w:rPr>
          <w:i/>
        </w:rPr>
        <w:t>r</w:t>
      </w:r>
      <w:r w:rsidR="003B52D8">
        <w:t xml:space="preserve"> (</w:t>
      </w:r>
      <w:r w:rsidR="003B52D8" w:rsidRPr="003B52D8">
        <w:rPr>
          <w:i/>
        </w:rPr>
        <w:t>from below</w:t>
      </w:r>
      <w:r w:rsidR="003B52D8">
        <w:t xml:space="preserve">). When the approach is from above, the values of JND are underestimated (because higher values of </w:t>
      </w:r>
      <w:r w:rsidR="003B52D8" w:rsidRPr="00E83D86">
        <w:rPr>
          <w:i/>
        </w:rPr>
        <w:t>r</w:t>
      </w:r>
      <w:r w:rsidR="003B52D8">
        <w:t xml:space="preserve"> tend to have lower JND), and when the approach is from below, JND is overestimated. This effect is visible i</w:t>
      </w:r>
      <w:r w:rsidR="00551318">
        <w:t>n</w:t>
      </w:r>
      <w:r w:rsidR="00B227A1">
        <w:t xml:space="preserve">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ins w:id="13" w:author="Matthew Kay" w:date="2015-06-23T18:02:00Z">
        <w:r w:rsidR="00997C71" w:rsidRPr="00E553A6">
          <w:t xml:space="preserve">Fig. </w:t>
        </w:r>
        <w:r w:rsidR="00997C71">
          <w:rPr>
            <w:noProof/>
          </w:rPr>
          <w:t>2</w:t>
        </w:r>
      </w:ins>
      <w:del w:id="14" w:author="Matthew Kay" w:date="2015-06-23T17:08:00Z">
        <w:r w:rsidR="00F97C25" w:rsidRPr="00E553A6" w:rsidDel="006F5504">
          <w:delText xml:space="preserve">Fig. </w:delText>
        </w:r>
        <w:r w:rsidR="00F97C25" w:rsidDel="006F5504">
          <w:rPr>
            <w:noProof/>
          </w:rPr>
          <w:delText>2</w:delText>
        </w:r>
      </w:del>
      <w:r w:rsidR="00B227A1">
        <w:rPr>
          <w:highlight w:val="yellow"/>
        </w:rPr>
        <w:fldChar w:fldCharType="end"/>
      </w:r>
      <w:r w:rsidR="00E83D86">
        <w:t xml:space="preserve">: note the two systematically </w:t>
      </w:r>
      <w:r w:rsidR="00551318">
        <w:t>different</w:t>
      </w:r>
      <w:r w:rsidR="00E83D86">
        <w:t xml:space="preserve"> estimates of JND depending on approach</w:t>
      </w:r>
      <w:r w:rsidR="003B52D8">
        <w:t xml:space="preserve">. Harrison </w:t>
      </w:r>
      <w:r w:rsidR="003B52D8" w:rsidRPr="00B227A1">
        <w:rPr>
          <w:i/>
        </w:rPr>
        <w:t>et al.</w:t>
      </w:r>
      <w:r w:rsidR="003B52D8">
        <w:t xml:space="preserve"> used the </w:t>
      </w:r>
      <w:r w:rsidR="00E83D86">
        <w:t>correction described by</w:t>
      </w:r>
      <w:r w:rsidR="003B52D8">
        <w:t xml:space="preserve"> </w:t>
      </w:r>
      <w:proofErr w:type="spellStart"/>
      <w:r w:rsidR="003B52D8" w:rsidRPr="00584487">
        <w:t>Rensink</w:t>
      </w:r>
      <w:proofErr w:type="spellEnd"/>
      <w:r w:rsidR="00584487">
        <w:t xml:space="preserve"> &amp; </w:t>
      </w:r>
      <w:proofErr w:type="spellStart"/>
      <w:r w:rsidR="00584487">
        <w:t>Baldridge</w:t>
      </w:r>
      <w:proofErr w:type="spellEnd"/>
      <w:r w:rsidR="00584487">
        <w:t> </w:t>
      </w:r>
      <w:r w:rsidR="00584487">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584487">
        <w:fldChar w:fldCharType="separate"/>
      </w:r>
      <w:r w:rsidR="00F428D1" w:rsidRPr="00F428D1">
        <w:rPr>
          <w:noProof/>
        </w:rPr>
        <w:t>[3]</w:t>
      </w:r>
      <w:r w:rsidR="00584487">
        <w:fldChar w:fldCharType="end"/>
      </w:r>
      <w:r w:rsidR="00584487">
        <w:t xml:space="preserve"> </w:t>
      </w:r>
      <w:r w:rsidR="003B52D8">
        <w:t xml:space="preserve">to address this: they </w:t>
      </w:r>
      <w:r w:rsidR="00E83D86">
        <w:t xml:space="preserve">adjusted </w:t>
      </w:r>
      <w:r w:rsidR="003B52D8">
        <w:t xml:space="preserve">the value of </w:t>
      </w:r>
      <w:r w:rsidR="003B52D8" w:rsidRPr="003B52D8">
        <w:rPr>
          <w:i/>
        </w:rPr>
        <w:t>r</w:t>
      </w:r>
      <w:r w:rsidR="003B52D8">
        <w:t xml:space="preserve"> by moving it up by half the </w:t>
      </w:r>
      <w:r w:rsidR="00551318">
        <w:t xml:space="preserve">mean </w:t>
      </w:r>
      <w:r w:rsidR="003B52D8">
        <w:t>JND</w:t>
      </w:r>
      <w:r w:rsidR="00551318">
        <w:t xml:space="preserve"> at that value of </w:t>
      </w:r>
      <w:r w:rsidR="00551318" w:rsidRPr="00551318">
        <w:rPr>
          <w:i/>
        </w:rPr>
        <w:t>r</w:t>
      </w:r>
      <w:r w:rsidR="003B52D8">
        <w:t xml:space="preserve"> when from above, and down by half the </w:t>
      </w:r>
      <w:r w:rsidR="00551318">
        <w:t xml:space="preserve">mean </w:t>
      </w:r>
      <w:r w:rsidR="003B52D8">
        <w:t>JND when from below</w:t>
      </w:r>
      <w:r w:rsidR="00033671">
        <w:t xml:space="preserve"> (see </w:t>
      </w:r>
      <w:r w:rsidR="00033671">
        <w:fldChar w:fldCharType="begin"/>
      </w:r>
      <w:r w:rsidR="00033671">
        <w:instrText xml:space="preserve"> REF _Ref415505730 \h </w:instrText>
      </w:r>
      <w:r w:rsidR="00033671">
        <w:fldChar w:fldCharType="separate"/>
      </w:r>
      <w:r w:rsidR="00997C71">
        <w:t xml:space="preserve">Fig. </w:t>
      </w:r>
      <w:r w:rsidR="00997C71">
        <w:rPr>
          <w:noProof/>
        </w:rPr>
        <w:t>1</w:t>
      </w:r>
      <w:r w:rsidR="00033671">
        <w:fldChar w:fldCharType="end"/>
      </w:r>
      <w:r w:rsidR="00033671">
        <w:t>)</w:t>
      </w:r>
      <w:r w:rsidR="003B52D8">
        <w:t>.</w:t>
      </w:r>
    </w:p>
    <w:p w14:paraId="1D817C44" w14:textId="200278C4" w:rsidR="003B52D8" w:rsidRDefault="003B52D8" w:rsidP="00C95F6C">
      <w:pPr>
        <w:pStyle w:val="Body"/>
      </w:pPr>
      <w:r>
        <w:t xml:space="preserve">However, this </w:t>
      </w:r>
      <w:r w:rsidR="00A265AD">
        <w:t>adjustment</w:t>
      </w:r>
      <w:r>
        <w:t xml:space="preserve"> is only well-defined if we are using the within-condition means of </w:t>
      </w:r>
      <w:r w:rsidRPr="003B52D8">
        <w:rPr>
          <w:i/>
        </w:rPr>
        <w:t>r</w:t>
      </w:r>
      <w:r>
        <w:t xml:space="preserve"> as our unit of analysis. </w:t>
      </w:r>
      <w:r w:rsidR="00551318">
        <w:t xml:space="preserve">When fitting a model to </w:t>
      </w:r>
      <w:r>
        <w:t xml:space="preserve">individual </w:t>
      </w:r>
      <w:r w:rsidR="00E83D86">
        <w:t>observations</w:t>
      </w:r>
      <w:r w:rsidR="00551318">
        <w:t xml:space="preserve">, we must </w:t>
      </w:r>
      <w:r w:rsidR="00A265AD">
        <w:t>find another way to account for approach</w:t>
      </w:r>
      <w:r>
        <w:t xml:space="preserve">. </w:t>
      </w:r>
      <w:r w:rsidR="00B227A1">
        <w:t>Again c</w:t>
      </w:r>
      <w:r>
        <w:t xml:space="preserve">onsider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ins w:id="15" w:author="Matthew Kay" w:date="2015-06-23T18:02:00Z">
        <w:r w:rsidR="00997C71" w:rsidRPr="00E553A6">
          <w:t xml:space="preserve">Fig. </w:t>
        </w:r>
        <w:r w:rsidR="00997C71">
          <w:rPr>
            <w:noProof/>
          </w:rPr>
          <w:t>2</w:t>
        </w:r>
      </w:ins>
      <w:del w:id="16" w:author="Matthew Kay" w:date="2015-06-23T17:08:00Z">
        <w:r w:rsidR="00F97C25" w:rsidRPr="00E553A6" w:rsidDel="006F5504">
          <w:delText xml:space="preserve">Fig. </w:delText>
        </w:r>
        <w:r w:rsidR="00F97C25" w:rsidDel="006F5504">
          <w:rPr>
            <w:noProof/>
          </w:rPr>
          <w:delText>2</w:delText>
        </w:r>
      </w:del>
      <w:r w:rsidR="00B227A1">
        <w:rPr>
          <w:highlight w:val="yellow"/>
        </w:rPr>
        <w:fldChar w:fldCharType="end"/>
      </w:r>
      <w:r w:rsidR="00D308FE">
        <w:t>:</w:t>
      </w:r>
      <w:r>
        <w:t xml:space="preserve"> </w:t>
      </w:r>
      <w:r w:rsidR="003B0C3E">
        <w:t xml:space="preserve">because </w:t>
      </w:r>
      <w:r>
        <w:t xml:space="preserve">each condition causes a bias in the opposite direction, we could take the average of the two fit lines </w:t>
      </w:r>
      <w:r w:rsidR="00EB3DDB">
        <w:t>to approximate</w:t>
      </w:r>
      <w:r>
        <w:t xml:space="preserve"> the outcome </w:t>
      </w:r>
      <w:r w:rsidRPr="003B52D8">
        <w:rPr>
          <w:i/>
        </w:rPr>
        <w:t>y</w:t>
      </w:r>
      <w:r>
        <w:t xml:space="preserve"> for each </w:t>
      </w:r>
      <w:r w:rsidRPr="003B52D8">
        <w:rPr>
          <w:i/>
        </w:rPr>
        <w:t>r</w:t>
      </w:r>
      <w:r w:rsidR="003B0C3E">
        <w:t xml:space="preserve"> (</w:t>
      </w:r>
      <w:r w:rsidR="00B227A1">
        <w:t xml:space="preserve">the black line in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ins w:id="17" w:author="Matthew Kay" w:date="2015-06-23T18:02:00Z">
        <w:r w:rsidR="00997C71" w:rsidRPr="00E553A6">
          <w:t xml:space="preserve">Fig. </w:t>
        </w:r>
        <w:r w:rsidR="00997C71">
          <w:rPr>
            <w:noProof/>
          </w:rPr>
          <w:t>2</w:t>
        </w:r>
      </w:ins>
      <w:del w:id="18" w:author="Matthew Kay" w:date="2015-06-23T17:08:00Z">
        <w:r w:rsidR="00F97C25" w:rsidRPr="00E553A6" w:rsidDel="006F5504">
          <w:delText xml:space="preserve">Fig. </w:delText>
        </w:r>
        <w:r w:rsidR="00F97C25" w:rsidDel="006F5504">
          <w:rPr>
            <w:noProof/>
          </w:rPr>
          <w:delText>2</w:delText>
        </w:r>
      </w:del>
      <w:r w:rsidR="00B227A1">
        <w:rPr>
          <w:highlight w:val="yellow"/>
        </w:rPr>
        <w:fldChar w:fldCharType="end"/>
      </w:r>
      <w:r w:rsidR="003B0C3E">
        <w:t>)</w:t>
      </w:r>
      <w:r>
        <w:rPr>
          <w:i/>
        </w:rPr>
        <w:t>.</w:t>
      </w:r>
      <w:r>
        <w:t xml:space="preserve"> Such a model can be fit by including </w:t>
      </w:r>
      <w:r w:rsidRPr="003B52D8">
        <w:rPr>
          <w:i/>
        </w:rPr>
        <w:t>approach</w:t>
      </w:r>
      <w:r>
        <w:t xml:space="preserve"> </w:t>
      </w:r>
      <w:r w:rsidR="003B0C3E">
        <w:t xml:space="preserve">and its interaction with </w:t>
      </w:r>
      <w:r w:rsidR="003B0C3E" w:rsidRPr="003B0C3E">
        <w:rPr>
          <w:i/>
        </w:rPr>
        <w:t>r</w:t>
      </w:r>
      <w:r w:rsidR="003B0C3E">
        <w:t xml:space="preserve"> </w:t>
      </w:r>
      <w:r>
        <w:t>in the regression</w:t>
      </w:r>
      <w:r w:rsidR="003B0C3E">
        <w:t xml:space="preserve">. We </w:t>
      </w:r>
      <w:r w:rsidR="00E83D86">
        <w:t>code</w:t>
      </w:r>
      <w:r w:rsidR="003B0C3E">
        <w:t xml:space="preserve"> </w:t>
      </w:r>
      <w:r w:rsidR="003B0C3E" w:rsidRPr="003B0C3E">
        <w:rPr>
          <w:i/>
        </w:rPr>
        <w:t>approach</w:t>
      </w:r>
      <w:r w:rsidR="003B0C3E">
        <w:t xml:space="preserve"> as a sum-to-zero contrast, defined</w:t>
      </w:r>
      <w:r>
        <w:t xml:space="preserve"> </w:t>
      </w:r>
      <w:r w:rsidR="003B0C3E">
        <w:t xml:space="preserve">by the </w:t>
      </w:r>
      <w:proofErr w:type="gramStart"/>
      <w:r w:rsidR="003B0C3E">
        <w:t>variable</w:t>
      </w:r>
      <w:r>
        <w:t xml:space="preserve"> </w:t>
      </w:r>
      <w:proofErr w:type="gramEnd"/>
      <m:oMath>
        <m:sSub>
          <m:sSubPr>
            <m:ctrlPr>
              <w:rPr>
                <w:rFonts w:ascii="Cambria Math" w:hAnsi="Cambria Math"/>
                <w:i/>
              </w:rPr>
            </m:ctrlPr>
          </m:sSubPr>
          <m:e>
            <m:r>
              <w:rPr>
                <w:rFonts w:ascii="Cambria Math" w:hAnsi="Cambria Math"/>
              </w:rPr>
              <m:t>a</m:t>
            </m:r>
          </m:e>
          <m:sub>
            <m:r>
              <w:rPr>
                <w:rFonts w:ascii="Cambria Math" w:hAnsi="Cambria Math"/>
              </w:rPr>
              <m:t>i</m:t>
            </m:r>
          </m:sub>
        </m:sSub>
      </m:oMath>
      <w:r>
        <w:t>:</w:t>
      </w:r>
    </w:p>
    <w:p w14:paraId="0B88EB9D" w14:textId="77777777" w:rsidR="003B52D8" w:rsidRDefault="003B52D8" w:rsidP="00C95F6C">
      <w:pPr>
        <w:pStyle w:val="Body"/>
      </w:pPr>
    </w:p>
    <w:p w14:paraId="1EC38E46" w14:textId="0F5C08E0" w:rsidR="003B52D8" w:rsidRPr="003B0C3E" w:rsidRDefault="00196990" w:rsidP="00C95F6C">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-1,  &amp;if </m:t>
                  </m:r>
                  <m:r>
                    <w:rPr>
                      <w:rFonts w:ascii="Cambria Math" w:hAnsi="Cambria Math"/>
                    </w:rPr>
                    <m:t>approach</m:t>
                  </m:r>
                  <m:r>
                    <m:rPr>
                      <m:sty m:val="p"/>
                    </m:rPr>
                    <w:rPr>
                      <w:rFonts w:ascii="Cambria Math" w:hAnsi="Cambria Math"/>
                    </w:rPr>
                    <m:t xml:space="preserve"> is </m:t>
                  </m:r>
                  <m:r>
                    <w:rPr>
                      <w:rFonts w:ascii="Cambria Math" w:hAnsi="Cambria Math"/>
                    </w:rPr>
                    <m:t>from</m:t>
                  </m:r>
                  <m:r>
                    <m:rPr>
                      <m:sty m:val="p"/>
                    </m:rPr>
                    <w:rPr>
                      <w:rFonts w:ascii="Cambria Math" w:hAnsi="Cambria Math"/>
                    </w:rPr>
                    <m:t xml:space="preserve"> </m:t>
                  </m:r>
                  <m:r>
                    <w:rPr>
                      <w:rFonts w:ascii="Cambria Math" w:hAnsi="Cambria Math"/>
                    </w:rPr>
                    <m:t>above</m:t>
                  </m:r>
                </m:e>
                <m:e>
                  <m:r>
                    <m:rPr>
                      <m:sty m:val="p"/>
                    </m:rPr>
                    <w:rPr>
                      <w:rFonts w:ascii="Cambria Math" w:hAnsi="Cambria Math"/>
                    </w:rPr>
                    <m:t xml:space="preserve">  1,  if </m:t>
                  </m:r>
                  <m:r>
                    <w:rPr>
                      <w:rFonts w:ascii="Cambria Math" w:hAnsi="Cambria Math"/>
                    </w:rPr>
                    <m:t>approach</m:t>
                  </m:r>
                  <m:r>
                    <m:rPr>
                      <m:sty m:val="p"/>
                    </m:rPr>
                    <w:rPr>
                      <w:rFonts w:ascii="Cambria Math" w:hAnsi="Cambria Math"/>
                    </w:rPr>
                    <m:t xml:space="preserve"> is </m:t>
                  </m:r>
                  <m:r>
                    <w:rPr>
                      <w:rFonts w:ascii="Cambria Math" w:hAnsi="Cambria Math"/>
                    </w:rPr>
                    <m:t>from</m:t>
                  </m:r>
                  <m:r>
                    <m:rPr>
                      <m:sty m:val="p"/>
                    </m:rPr>
                    <w:rPr>
                      <w:rFonts w:ascii="Cambria Math" w:hAnsi="Cambria Math"/>
                    </w:rPr>
                    <m:t xml:space="preserve"> </m:t>
                  </m:r>
                  <m:r>
                    <w:rPr>
                      <w:rFonts w:ascii="Cambria Math" w:hAnsi="Cambria Math"/>
                    </w:rPr>
                    <m:t>below</m:t>
                  </m:r>
                </m:e>
              </m:eqArr>
            </m:e>
          </m:d>
        </m:oMath>
      </m:oMathPara>
    </w:p>
    <w:p w14:paraId="4F35DBA9" w14:textId="77777777" w:rsidR="00BC169A" w:rsidRDefault="00BC169A" w:rsidP="00C95F6C">
      <w:pPr>
        <w:pStyle w:val="Body"/>
      </w:pPr>
    </w:p>
    <w:p w14:paraId="6038C021" w14:textId="3BB6CA47" w:rsidR="003B0C3E" w:rsidRDefault="003B0C3E" w:rsidP="006E1133">
      <w:pPr>
        <w:pStyle w:val="BodyNoIndent"/>
      </w:pPr>
      <w:r>
        <w:t xml:space="preserve">We then add the effects of </w:t>
      </w:r>
      <w:r w:rsidRPr="003B0C3E">
        <w:rPr>
          <w:i/>
        </w:rPr>
        <w:t>approach</w:t>
      </w:r>
      <w:r>
        <w:t xml:space="preserve"> and </w:t>
      </w:r>
      <w:r>
        <w:rPr>
          <w:i/>
        </w:rPr>
        <w:t xml:space="preserve">approach </w:t>
      </w:r>
      <m:oMath>
        <m:r>
          <w:rPr>
            <w:rFonts w:ascii="Cambria Math" w:hAnsi="Cambria Math"/>
          </w:rPr>
          <m:t>×</m:t>
        </m:r>
      </m:oMath>
      <w:r>
        <w:rPr>
          <w:i/>
        </w:rPr>
        <w:t xml:space="preserve"> r</w:t>
      </w:r>
      <w:r w:rsidR="00E83D86">
        <w:t xml:space="preserve"> to</w:t>
      </w:r>
      <w:r>
        <w:t xml:space="preserve"> the model (new terms in </w:t>
      </w:r>
      <w:r w:rsidR="005A5673" w:rsidRPr="005A5673">
        <w:rPr>
          <w:color w:val="C00000"/>
        </w:rPr>
        <w:t>red</w:t>
      </w:r>
      <w:r>
        <w:t>):</w:t>
      </w:r>
    </w:p>
    <w:p w14:paraId="7C2F94BE" w14:textId="77777777" w:rsidR="003B0C3E" w:rsidRPr="001C2481" w:rsidRDefault="003B0C3E" w:rsidP="00C95F6C"/>
    <w:p w14:paraId="486A264C" w14:textId="3DE6D76B" w:rsidR="003B0C3E" w:rsidRPr="00AF146E" w:rsidRDefault="00196990"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color w:val="C00000"/>
                  </w:rPr>
                  <m:t>+</m:t>
                </m:r>
                <m:sSub>
                  <m:sSubPr>
                    <m:ctrlPr>
                      <w:rPr>
                        <w:rFonts w:ascii="Cambria Math" w:hAnsi="Cambria Math"/>
                        <w:color w:val="C00000"/>
                      </w:rPr>
                    </m:ctrlPr>
                  </m:sSubPr>
                  <m:e>
                    <m:r>
                      <w:rPr>
                        <w:rFonts w:ascii="Cambria Math" w:hAnsi="Cambria Math"/>
                        <w:color w:val="C00000"/>
                      </w:rPr>
                      <m:t>β</m:t>
                    </m:r>
                  </m:e>
                  <m:sub>
                    <m:r>
                      <w:rPr>
                        <w:rFonts w:ascii="Cambria Math" w:hAnsi="Cambria Math"/>
                        <w:color w:val="C00000"/>
                      </w:rPr>
                      <m:t>v</m:t>
                    </m:r>
                    <m:r>
                      <m:rPr>
                        <m:sty m:val="p"/>
                      </m:rPr>
                      <w:rPr>
                        <w:rFonts w:ascii="Cambria Math" w:hAnsi="Cambria Math"/>
                        <w:color w:val="C00000"/>
                      </w:rPr>
                      <m:t>,3</m:t>
                    </m:r>
                  </m:sub>
                </m:sSub>
                <m:sSub>
                  <m:sSubPr>
                    <m:ctrlPr>
                      <w:rPr>
                        <w:rFonts w:ascii="Cambria Math" w:hAnsi="Cambria Math"/>
                        <w:color w:val="C00000"/>
                      </w:rPr>
                    </m:ctrlPr>
                  </m:sSubPr>
                  <m:e>
                    <m:r>
                      <w:rPr>
                        <w:rFonts w:ascii="Cambria Math" w:hAnsi="Cambria Math"/>
                        <w:color w:val="C00000"/>
                      </w:rPr>
                      <m:t>a</m:t>
                    </m:r>
                  </m:e>
                  <m:sub>
                    <m:r>
                      <w:rPr>
                        <w:rFonts w:ascii="Cambria Math" w:hAnsi="Cambria Math"/>
                        <w:color w:val="C00000"/>
                      </w:rPr>
                      <m:t>i</m:t>
                    </m:r>
                  </m:sub>
                </m:sSub>
                <m:r>
                  <m:rPr>
                    <m:sty m:val="p"/>
                  </m:rPr>
                  <w:rPr>
                    <w:rFonts w:ascii="Cambria Math" w:hAnsi="Cambria Math"/>
                    <w:color w:val="C00000"/>
                  </w:rPr>
                  <m:t>+</m:t>
                </m:r>
                <m:sSub>
                  <m:sSubPr>
                    <m:ctrlPr>
                      <w:rPr>
                        <w:rFonts w:ascii="Cambria Math" w:hAnsi="Cambria Math"/>
                        <w:color w:val="C00000"/>
                      </w:rPr>
                    </m:ctrlPr>
                  </m:sSubPr>
                  <m:e>
                    <m:r>
                      <w:rPr>
                        <w:rFonts w:ascii="Cambria Math" w:hAnsi="Cambria Math"/>
                        <w:color w:val="C00000"/>
                      </w:rPr>
                      <m:t>β</m:t>
                    </m:r>
                  </m:e>
                  <m:sub>
                    <m:r>
                      <w:rPr>
                        <w:rFonts w:ascii="Cambria Math" w:hAnsi="Cambria Math"/>
                        <w:color w:val="C00000"/>
                      </w:rPr>
                      <m:t>v</m:t>
                    </m:r>
                    <m:r>
                      <m:rPr>
                        <m:sty m:val="p"/>
                      </m:rPr>
                      <w:rPr>
                        <w:rFonts w:ascii="Cambria Math" w:hAnsi="Cambria Math"/>
                        <w:color w:val="C00000"/>
                      </w:rPr>
                      <m:t>,4</m:t>
                    </m:r>
                  </m:sub>
                </m:sSub>
                <m:sSub>
                  <m:sSubPr>
                    <m:ctrlPr>
                      <w:rPr>
                        <w:rFonts w:ascii="Cambria Math" w:hAnsi="Cambria Math"/>
                        <w:color w:val="C00000"/>
                      </w:rPr>
                    </m:ctrlPr>
                  </m:sSubPr>
                  <m:e>
                    <m:r>
                      <w:rPr>
                        <w:rFonts w:ascii="Cambria Math" w:hAnsi="Cambria Math"/>
                        <w:color w:val="C00000"/>
                      </w:rPr>
                      <m:t>a</m:t>
                    </m:r>
                  </m:e>
                  <m:sub>
                    <m:r>
                      <w:rPr>
                        <w:rFonts w:ascii="Cambria Math" w:hAnsi="Cambria Math"/>
                        <w:color w:val="C00000"/>
                      </w:rPr>
                      <m:t>i</m:t>
                    </m:r>
                  </m:sub>
                </m:sSub>
                <m:sSub>
                  <m:sSubPr>
                    <m:ctrlPr>
                      <w:rPr>
                        <w:rFonts w:ascii="Cambria Math" w:hAnsi="Cambria Math"/>
                        <w:color w:val="C00000"/>
                      </w:rPr>
                    </m:ctrlPr>
                  </m:sSubPr>
                  <m:e>
                    <m:r>
                      <w:rPr>
                        <w:rFonts w:ascii="Cambria Math" w:hAnsi="Cambria Math"/>
                        <w:color w:val="C00000"/>
                      </w:rPr>
                      <m:t>r</m:t>
                    </m:r>
                  </m:e>
                  <m:sub>
                    <m:r>
                      <w:rPr>
                        <w:rFonts w:ascii="Cambria Math" w:hAnsi="Cambria Math"/>
                        <w:color w:val="C00000"/>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2B4C1364" w14:textId="77777777" w:rsidR="003B0C3E" w:rsidRPr="00AF146E" w:rsidRDefault="003B0C3E" w:rsidP="00C95F6C"/>
    <w:p w14:paraId="6BF24993" w14:textId="324B6B0F" w:rsidR="00D7290D" w:rsidRDefault="003B0C3E" w:rsidP="006E1133">
      <w:pPr>
        <w:pStyle w:val="BodyNoIndent"/>
      </w:pPr>
      <w:r>
        <w:t xml:space="preserve">Because these are sum-to-zero contrasts, the </w:t>
      </w:r>
      <w:r w:rsidR="00D148BF">
        <w:t>overall</w:t>
      </w:r>
      <w:r>
        <w:t xml:space="preserve"> slope (</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t>) and intercept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t xml:space="preserve">) for </w:t>
      </w:r>
      <w:proofErr w:type="spellStart"/>
      <w:r>
        <w:rPr>
          <w:i/>
        </w:rPr>
        <w:t>r</w:t>
      </w:r>
      <w:r>
        <w:t xml:space="preserve"> are</w:t>
      </w:r>
      <w:proofErr w:type="spellEnd"/>
      <w:r>
        <w:t xml:space="preserve"> defined with respect to the mean of </w:t>
      </w:r>
      <w:r w:rsidR="00180CF8">
        <w:t xml:space="preserve">the two levels of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 in other words, </w:t>
      </w:r>
      <w:r w:rsidR="00374152">
        <w:t>the</w:t>
      </w:r>
      <w:r>
        <w:t xml:space="preserve"> slope and intercept describe the mean of the slope and intercept of the </w:t>
      </w:r>
      <w:r w:rsidRPr="003B0C3E">
        <w:rPr>
          <w:i/>
        </w:rPr>
        <w:t>above</w:t>
      </w:r>
      <w:r>
        <w:t xml:space="preserve"> and </w:t>
      </w:r>
      <w:r w:rsidRPr="003B0C3E">
        <w:rPr>
          <w:i/>
        </w:rPr>
        <w:t>below</w:t>
      </w:r>
      <w:r w:rsidR="00E83D86">
        <w:t xml:space="preserve"> levels, exactly the </w:t>
      </w:r>
      <w:r w:rsidR="00B227A1">
        <w:t xml:space="preserve">black line in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ins w:id="19" w:author="Matthew Kay" w:date="2015-06-23T18:02:00Z">
        <w:r w:rsidR="00997C71" w:rsidRPr="00E553A6">
          <w:t xml:space="preserve">Fig. </w:t>
        </w:r>
        <w:r w:rsidR="00997C71">
          <w:rPr>
            <w:noProof/>
          </w:rPr>
          <w:t>2</w:t>
        </w:r>
      </w:ins>
      <w:del w:id="20" w:author="Matthew Kay" w:date="2015-06-23T17:08:00Z">
        <w:r w:rsidR="00F97C25" w:rsidRPr="00E553A6" w:rsidDel="006F5504">
          <w:delText xml:space="preserve">Fig. </w:delText>
        </w:r>
        <w:r w:rsidR="00F97C25" w:rsidDel="006F5504">
          <w:rPr>
            <w:noProof/>
          </w:rPr>
          <w:delText>2</w:delText>
        </w:r>
      </w:del>
      <w:r w:rsidR="00B227A1">
        <w:rPr>
          <w:highlight w:val="yellow"/>
        </w:rPr>
        <w:fldChar w:fldCharType="end"/>
      </w:r>
      <w:r w:rsidR="00E83D86">
        <w:t>.</w:t>
      </w:r>
      <w:r w:rsidR="00D7290D">
        <w:t xml:space="preserve"> </w:t>
      </w:r>
    </w:p>
    <w:p w14:paraId="48FD8257" w14:textId="77777777" w:rsidR="00D7290D" w:rsidRDefault="00D7290D" w:rsidP="00C95F6C">
      <w:pPr>
        <w:pStyle w:val="Heading2"/>
      </w:pPr>
      <w:r>
        <w:t>Problems with the linear model</w:t>
      </w:r>
    </w:p>
    <w:p w14:paraId="407E19D9" w14:textId="1ED359BE" w:rsidR="00AF146E" w:rsidRDefault="009B0E8B" w:rsidP="006E1133">
      <w:pPr>
        <w:pStyle w:val="BodyNoIndent"/>
      </w:pPr>
      <w:r>
        <w:t>The linear model</w:t>
      </w:r>
      <w:r w:rsidR="006515FD">
        <w:rPr>
          <w:rStyle w:val="FootnoteReference"/>
        </w:rPr>
        <w:footnoteReference w:id="1"/>
      </w:r>
      <w:r>
        <w:t xml:space="preserve"> exhibits several issues of fit that indicate violations of </w:t>
      </w:r>
      <w:r w:rsidR="0096658C">
        <w:t xml:space="preserve">model </w:t>
      </w:r>
      <w:r>
        <w:t>assumptions</w:t>
      </w:r>
      <w:r w:rsidR="00314127">
        <w:t xml:space="preserve">, illustrated in </w:t>
      </w:r>
      <w:r w:rsidR="00653F3B">
        <w:rPr>
          <w:highlight w:val="yellow"/>
        </w:rPr>
        <w:fldChar w:fldCharType="begin"/>
      </w:r>
      <w:r w:rsidR="00653F3B">
        <w:instrText xml:space="preserve"> REF _Ref415007748 \h </w:instrText>
      </w:r>
      <w:r w:rsidR="00653F3B">
        <w:rPr>
          <w:highlight w:val="yellow"/>
        </w:rPr>
      </w:r>
      <w:r w:rsidR="00653F3B">
        <w:rPr>
          <w:highlight w:val="yellow"/>
        </w:rPr>
        <w:fldChar w:fldCharType="separate"/>
      </w:r>
      <w:r w:rsidR="00997C71">
        <w:t xml:space="preserve">Fig. </w:t>
      </w:r>
      <w:r w:rsidR="00997C71">
        <w:rPr>
          <w:noProof/>
        </w:rPr>
        <w:t>3</w:t>
      </w:r>
      <w:r w:rsidR="00653F3B">
        <w:rPr>
          <w:highlight w:val="yellow"/>
        </w:rPr>
        <w:fldChar w:fldCharType="end"/>
      </w:r>
      <w:r w:rsidR="00653F3B">
        <w:t>A</w:t>
      </w:r>
      <w:r>
        <w:t xml:space="preserve">. Two such issues in particular are </w:t>
      </w:r>
      <w:r w:rsidRPr="009B0E8B">
        <w:rPr>
          <w:i/>
        </w:rPr>
        <w:t>non-constant variance</w:t>
      </w:r>
      <w:r>
        <w:t xml:space="preserve"> and </w:t>
      </w:r>
      <w:r w:rsidRPr="009B0E8B">
        <w:rPr>
          <w:i/>
        </w:rPr>
        <w:t>skewed residuals</w:t>
      </w:r>
      <w:r w:rsidR="00314127">
        <w:t>,</w:t>
      </w:r>
      <w:r>
        <w:t xml:space="preserve"> </w:t>
      </w:r>
      <w:r w:rsidR="00314127">
        <w:t>b</w:t>
      </w:r>
      <w:r>
        <w:t xml:space="preserve">oth of </w:t>
      </w:r>
      <w:r w:rsidR="00314127">
        <w:t xml:space="preserve">which </w:t>
      </w:r>
      <w:r>
        <w:t xml:space="preserve">are violations of the assumptions inherent in the distribution of the error </w:t>
      </w:r>
      <w:proofErr w:type="gramStart"/>
      <w:r>
        <w:t xml:space="preserve">term </w:t>
      </w:r>
      <w:proofErr w:type="gramEnd"/>
      <m:oMath>
        <m:sSub>
          <m:sSubPr>
            <m:ctrlPr>
              <w:rPr>
                <w:rFonts w:ascii="Cambria Math" w:hAnsi="Cambria Math"/>
                <w:i/>
              </w:rPr>
            </m:ctrlPr>
          </m:sSubPr>
          <m:e>
            <m:r>
              <w:rPr>
                <w:rFonts w:ascii="Cambria Math" w:hAnsi="Cambria Math"/>
              </w:rPr>
              <m:t>ϵ</m:t>
            </m:r>
          </m:e>
          <m:sub>
            <m:r>
              <w:rPr>
                <w:rFonts w:ascii="Cambria Math" w:hAnsi="Cambria Math"/>
              </w:rPr>
              <m:t>i</m:t>
            </m:r>
          </m:sub>
        </m:sSub>
      </m:oMath>
      <w:r w:rsidR="00314127">
        <w:t>.</w:t>
      </w:r>
    </w:p>
    <w:p w14:paraId="5220D1E5" w14:textId="7860B81E" w:rsidR="00653F3B" w:rsidRPr="00653F3B" w:rsidRDefault="00314127" w:rsidP="00C95F6C">
      <w:pPr>
        <w:pStyle w:val="Body"/>
      </w:pPr>
      <w:r w:rsidRPr="00314127">
        <w:rPr>
          <w:b/>
        </w:rPr>
        <w:t>Non-constant variance</w:t>
      </w:r>
      <w:r w:rsidR="00A32C0A">
        <w:rPr>
          <w:b/>
        </w:rPr>
        <w:t xml:space="preserve"> </w:t>
      </w:r>
      <w:r w:rsidR="00A32C0A">
        <w:t>(h</w:t>
      </w:r>
      <w:r w:rsidR="00A32C0A" w:rsidRPr="00A32C0A">
        <w:t>eteroscedasticity)</w:t>
      </w:r>
      <w:r w:rsidRPr="00A32C0A">
        <w:t>.</w:t>
      </w:r>
      <w:r>
        <w:t xml:space="preserve"> </w:t>
      </w:r>
      <w:r w:rsidR="009B0E8B">
        <w:t>As defined in the model, the variance of the error</w:t>
      </w:r>
      <w:proofErr w:type="gramStart"/>
      <w:r w:rsidR="009B0E8B">
        <w:t>,</w:t>
      </w:r>
      <w:r w:rsidR="002C2D66">
        <w:t xml:space="preserve"> </w:t>
      </w:r>
      <w:proofErr w:type="gramEnd"/>
      <m:oMath>
        <m:sSubSup>
          <m:sSubSupPr>
            <m:ctrlPr>
              <w:rPr>
                <w:rFonts w:ascii="Cambria Math" w:hAnsi="Cambria Math"/>
                <w:i/>
              </w:rPr>
            </m:ctrlPr>
          </m:sSubSupPr>
          <m:e>
            <m:r>
              <w:rPr>
                <w:rFonts w:ascii="Cambria Math" w:hAnsi="Cambria Math"/>
              </w:rPr>
              <m:t>σ</m:t>
            </m:r>
          </m:e>
          <m:sub>
            <m:r>
              <w:rPr>
                <w:rFonts w:ascii="Cambria Math" w:hAnsi="Cambria Math"/>
              </w:rPr>
              <m:t>v</m:t>
            </m:r>
          </m:sub>
          <m:sup>
            <m:r>
              <w:rPr>
                <w:rFonts w:ascii="Cambria Math" w:hAnsi="Cambria Math"/>
              </w:rPr>
              <m:t>2</m:t>
            </m:r>
          </m:sup>
        </m:sSubSup>
      </m:oMath>
      <w:r w:rsidR="009B0E8B">
        <w:t xml:space="preserve">, is constant with respect to </w:t>
      </w:r>
      <w:r w:rsidR="009B0E8B">
        <w:rPr>
          <w:i/>
        </w:rPr>
        <w:t>r</w:t>
      </w:r>
      <w:r w:rsidR="009B0E8B">
        <w:t xml:space="preserve">. That is, for a given </w:t>
      </w:r>
      <w:r w:rsidR="00D3671F">
        <w:t>visualization </w:t>
      </w:r>
      <w:r w:rsidR="00D3671F" w:rsidRPr="00DA164E">
        <w:t>×</w:t>
      </w:r>
      <w:r w:rsidR="00D3671F">
        <w:t> direction pair</w:t>
      </w:r>
      <w:r w:rsidR="009B0E8B">
        <w:t xml:space="preserve"> </w:t>
      </w:r>
      <w:r w:rsidR="009B0E8B">
        <w:rPr>
          <w:i/>
        </w:rPr>
        <w:t>v</w:t>
      </w:r>
      <w:r w:rsidR="009B0E8B">
        <w:t xml:space="preserve">, the variance of </w:t>
      </w:r>
      <w:r w:rsidR="009B0E8B">
        <w:rPr>
          <w:i/>
        </w:rPr>
        <w:t xml:space="preserve">y </w:t>
      </w:r>
      <w:r w:rsidR="009B0E8B">
        <w:t xml:space="preserve">(the JND) is assumed to be the same no matter what the value of </w:t>
      </w:r>
      <w:r w:rsidR="009B0E8B" w:rsidRPr="009B0E8B">
        <w:rPr>
          <w:i/>
        </w:rPr>
        <w:t>r</w:t>
      </w:r>
      <w:r w:rsidR="00653F3B">
        <w:t xml:space="preserve"> is. </w:t>
      </w:r>
      <w:r w:rsidR="00653F3B">
        <w:rPr>
          <w:highlight w:val="yellow"/>
        </w:rPr>
        <w:fldChar w:fldCharType="begin"/>
      </w:r>
      <w:r w:rsidR="00653F3B">
        <w:instrText xml:space="preserve"> REF _Ref415007748 \h </w:instrText>
      </w:r>
      <w:r w:rsidR="00653F3B">
        <w:rPr>
          <w:highlight w:val="yellow"/>
        </w:rPr>
      </w:r>
      <w:r w:rsidR="00653F3B">
        <w:rPr>
          <w:highlight w:val="yellow"/>
        </w:rPr>
        <w:fldChar w:fldCharType="separate"/>
      </w:r>
      <w:r w:rsidR="00997C71">
        <w:t xml:space="preserve">Fig. </w:t>
      </w:r>
      <w:r w:rsidR="00997C71">
        <w:rPr>
          <w:noProof/>
        </w:rPr>
        <w:t>3</w:t>
      </w:r>
      <w:r w:rsidR="00653F3B">
        <w:rPr>
          <w:highlight w:val="yellow"/>
        </w:rPr>
        <w:fldChar w:fldCharType="end"/>
      </w:r>
      <w:r w:rsidR="00653F3B">
        <w:t xml:space="preserve">A.1 shows a sample plot of the model fit for scatterplot-negative: we can see that when </w:t>
      </w:r>
      <w:r w:rsidR="00653F3B">
        <w:rPr>
          <w:i/>
        </w:rPr>
        <w:t xml:space="preserve">r </w:t>
      </w:r>
      <w:r w:rsidR="00653F3B">
        <w:t>is high, the variance of the residuals gets smaller, violating this assumption.</w:t>
      </w:r>
    </w:p>
    <w:p w14:paraId="5915797F" w14:textId="77D47995" w:rsidR="00401EDB" w:rsidRPr="002A0313" w:rsidRDefault="00653F3B" w:rsidP="00C95F6C">
      <w:pPr>
        <w:pStyle w:val="Body"/>
      </w:pPr>
      <w:r>
        <w:t xml:space="preserve">We can assess this assumption for all </w:t>
      </w:r>
      <w:r w:rsidR="000C14DA">
        <w:t>visualization </w:t>
      </w:r>
      <w:r w:rsidR="000C14DA" w:rsidRPr="00DA164E">
        <w:t>×</w:t>
      </w:r>
      <w:r w:rsidR="000C14DA">
        <w:t xml:space="preserve"> direction pairs </w:t>
      </w:r>
      <w:r>
        <w:t xml:space="preserve">simultaneously by </w:t>
      </w:r>
      <w:r w:rsidR="008971C7">
        <w:t xml:space="preserve">examining the differences between the </w:t>
      </w:r>
      <w:r>
        <w:t xml:space="preserve">observed </w:t>
      </w:r>
      <w:r w:rsidR="000C14DA">
        <w:t>JNDs</w:t>
      </w:r>
      <w:r>
        <w:t xml:space="preserve"> </w:t>
      </w:r>
      <w:r w:rsidR="008971C7">
        <w:t xml:space="preserve">and their </w:t>
      </w:r>
      <w:r>
        <w:t>predicted values (the</w:t>
      </w:r>
      <w:r w:rsidR="008971C7">
        <w:t xml:space="preserve"> </w:t>
      </w:r>
      <w:r w:rsidRPr="008971C7">
        <w:rPr>
          <w:i/>
        </w:rPr>
        <w:t>residuals</w:t>
      </w:r>
      <w:r>
        <w:t xml:space="preserve">). If the constant variance assumption holds, the scale of the residuals should be the same for all predicted values of JND. </w:t>
      </w:r>
      <w:r>
        <w:rPr>
          <w:highlight w:val="yellow"/>
        </w:rPr>
        <w:fldChar w:fldCharType="begin"/>
      </w:r>
      <w:r>
        <w:instrText xml:space="preserve"> REF _Ref415007748 \h </w:instrText>
      </w:r>
      <w:r>
        <w:rPr>
          <w:highlight w:val="yellow"/>
        </w:rPr>
      </w:r>
      <w:r>
        <w:rPr>
          <w:highlight w:val="yellow"/>
        </w:rPr>
        <w:fldChar w:fldCharType="separate"/>
      </w:r>
      <w:r w:rsidR="00997C71">
        <w:t xml:space="preserve">Fig. </w:t>
      </w:r>
      <w:r w:rsidR="00997C71">
        <w:rPr>
          <w:noProof/>
        </w:rPr>
        <w:t>3</w:t>
      </w:r>
      <w:r>
        <w:rPr>
          <w:highlight w:val="yellow"/>
        </w:rPr>
        <w:fldChar w:fldCharType="end"/>
      </w:r>
      <w:r>
        <w:t xml:space="preserve">A.2 shows that at low values of </w:t>
      </w:r>
      <w:r w:rsidR="009B0E8B">
        <w:t xml:space="preserve">JND, the variance of the residuals is lower than </w:t>
      </w:r>
      <w:r w:rsidR="00A044FC">
        <w:t>at higher values of JND</w:t>
      </w:r>
      <w:r w:rsidR="009B0E8B">
        <w:t xml:space="preserve">. </w:t>
      </w:r>
      <w:r>
        <w:t xml:space="preserve">This is consistent with the example fit of scatterplot-negative, as low values of JND correspond to high values of </w:t>
      </w:r>
      <w:r w:rsidRPr="00A044FC">
        <w:rPr>
          <w:i/>
        </w:rPr>
        <w:t>r</w:t>
      </w:r>
      <w:r>
        <w:t xml:space="preserve">. Non-constant variance </w:t>
      </w:r>
      <w:r w:rsidR="009B0E8B">
        <w:t>is common in data with a well-defi</w:t>
      </w:r>
      <w:r w:rsidR="00314127">
        <w:t>ned lower bound: here,</w:t>
      </w:r>
      <w:r w:rsidR="009B0E8B">
        <w:t xml:space="preserve"> JND cannot be less than 0</w:t>
      </w:r>
      <w:r w:rsidR="009B0E57">
        <w:t>, and as we approach 0, performance tends to cluster together more tightly.</w:t>
      </w:r>
    </w:p>
    <w:p w14:paraId="07BA4465" w14:textId="73CE4CA1" w:rsidR="005102B8" w:rsidRPr="00EB3DDB" w:rsidRDefault="00314127" w:rsidP="00C95F6C">
      <w:pPr>
        <w:pStyle w:val="Body"/>
      </w:pPr>
      <w:r w:rsidRPr="00314127">
        <w:rPr>
          <w:b/>
        </w:rPr>
        <w:t>Skewed residuals.</w:t>
      </w:r>
      <w:r>
        <w:t xml:space="preserve"> Data with a lower bound </w:t>
      </w:r>
      <w:r w:rsidR="009B0E57">
        <w:t>also often exhibits the second model violation seen here: skewed residuals</w:t>
      </w:r>
      <w:r w:rsidR="00D3671F">
        <w:t xml:space="preserve"> (more generally,</w:t>
      </w:r>
      <w:r w:rsidR="00A32C0A">
        <w:t xml:space="preserve"> non-normal residuals)</w:t>
      </w:r>
      <w:r w:rsidR="009B0E57">
        <w:t xml:space="preserve">. </w:t>
      </w:r>
      <w:r w:rsidR="00A044FC">
        <w:t>W</w:t>
      </w:r>
      <w:r w:rsidR="009B0E57">
        <w:t xml:space="preserve">e can think of </w:t>
      </w:r>
      <w:r w:rsidR="00A32C0A">
        <w:t>JND as</w:t>
      </w:r>
      <w:r w:rsidR="009B0E57">
        <w:t xml:space="preserve"> “bunching up” the </w:t>
      </w:r>
      <w:r w:rsidR="00374152">
        <w:t>closer</w:t>
      </w:r>
      <w:r w:rsidR="009B0E57">
        <w:t xml:space="preserve"> </w:t>
      </w:r>
      <w:r w:rsidR="00A32C0A">
        <w:t xml:space="preserve">it </w:t>
      </w:r>
      <w:r w:rsidR="009B0E57">
        <w:t>get</w:t>
      </w:r>
      <w:r w:rsidR="00A32C0A">
        <w:t>s</w:t>
      </w:r>
      <w:r w:rsidR="009B0E57">
        <w:t xml:space="preserve"> to 0; besides resulting in less variance, this also </w:t>
      </w:r>
      <w:r w:rsidR="00A32C0A">
        <w:t xml:space="preserve">explains </w:t>
      </w:r>
      <w:r w:rsidR="009B0E57">
        <w:t xml:space="preserve">the skew in the residuals seen in </w:t>
      </w:r>
      <w:r w:rsidR="008971C7">
        <w:rPr>
          <w:highlight w:val="yellow"/>
        </w:rPr>
        <w:fldChar w:fldCharType="begin"/>
      </w:r>
      <w:r w:rsidR="008971C7">
        <w:instrText xml:space="preserve"> REF _Ref415007748 \h </w:instrText>
      </w:r>
      <w:r w:rsidR="008971C7">
        <w:rPr>
          <w:highlight w:val="yellow"/>
        </w:rPr>
      </w:r>
      <w:r w:rsidR="008971C7">
        <w:rPr>
          <w:highlight w:val="yellow"/>
        </w:rPr>
        <w:fldChar w:fldCharType="separate"/>
      </w:r>
      <w:r w:rsidR="00997C71">
        <w:t xml:space="preserve">Fig. </w:t>
      </w:r>
      <w:r w:rsidR="00997C71">
        <w:rPr>
          <w:noProof/>
        </w:rPr>
        <w:t>3</w:t>
      </w:r>
      <w:r w:rsidR="008971C7">
        <w:rPr>
          <w:highlight w:val="yellow"/>
        </w:rPr>
        <w:fldChar w:fldCharType="end"/>
      </w:r>
      <w:r w:rsidR="008971C7">
        <w:t>A.3</w:t>
      </w:r>
      <w:r w:rsidR="009B0E57">
        <w:t>.</w:t>
      </w:r>
      <w:r w:rsidR="009B0E8B">
        <w:t xml:space="preserve"> </w:t>
      </w:r>
      <w:r w:rsidR="009B0E57">
        <w:t>T</w:t>
      </w:r>
      <w:r w:rsidR="009B0E8B">
        <w:t xml:space="preserve">he residuals do not </w:t>
      </w:r>
      <w:r w:rsidR="009B0E57">
        <w:t xml:space="preserve">follow a normal distribution, which is not unexpected given the </w:t>
      </w:r>
      <w:r>
        <w:t xml:space="preserve">bounded </w:t>
      </w:r>
      <w:r w:rsidR="009B0E57">
        <w:t>nature of the data. While it is sometimes the case that we can get away with assuming bounded data is normally-</w:t>
      </w:r>
      <w:r w:rsidR="00374152">
        <w:t>distributed</w:t>
      </w:r>
      <w:r w:rsidR="009B0E57">
        <w:t>, such simplifications tend to break down the closer we get to the boundaries; here, the assumptions are clearly violated and suggest we should consider other models.</w:t>
      </w:r>
      <w:r w:rsidR="000C14DA">
        <w:t xml:space="preserve"> This makes sense: looking at </w:t>
      </w:r>
      <w:r w:rsidR="000C14DA">
        <w:rPr>
          <w:highlight w:val="yellow"/>
        </w:rPr>
        <w:fldChar w:fldCharType="begin"/>
      </w:r>
      <w:r w:rsidR="000C14DA">
        <w:instrText xml:space="preserve"> REF _Ref415007748 \h </w:instrText>
      </w:r>
      <w:r w:rsidR="000C14DA">
        <w:rPr>
          <w:highlight w:val="yellow"/>
        </w:rPr>
      </w:r>
      <w:r w:rsidR="000C14DA">
        <w:rPr>
          <w:highlight w:val="yellow"/>
        </w:rPr>
        <w:fldChar w:fldCharType="separate"/>
      </w:r>
      <w:r w:rsidR="00997C71">
        <w:t xml:space="preserve">Fig. </w:t>
      </w:r>
      <w:r w:rsidR="00997C71">
        <w:rPr>
          <w:noProof/>
        </w:rPr>
        <w:t>3</w:t>
      </w:r>
      <w:r w:rsidR="000C14DA">
        <w:rPr>
          <w:highlight w:val="yellow"/>
        </w:rPr>
        <w:fldChar w:fldCharType="end"/>
      </w:r>
      <w:r w:rsidR="000C14DA">
        <w:t>A.1, JND gets quite close to the 0 boundary.</w:t>
      </w:r>
    </w:p>
    <w:p w14:paraId="365112B6" w14:textId="15DFE62D" w:rsidR="005102B8" w:rsidRDefault="00122330" w:rsidP="003E556D">
      <w:pPr>
        <w:pStyle w:val="Heading1"/>
      </w:pPr>
      <w:bookmarkStart w:id="21" w:name="_Ref415008651"/>
      <w:r w:rsidRPr="00AF146E">
        <w:t>Model 2: Log-Linear Model</w:t>
      </w:r>
      <w:bookmarkEnd w:id="21"/>
    </w:p>
    <w:p w14:paraId="50F3D136" w14:textId="0607BAEC" w:rsidR="008D2B54" w:rsidRDefault="009B0E57" w:rsidP="006E1133">
      <w:pPr>
        <w:pStyle w:val="BodyNoIndent"/>
        <w:rPr>
          <w:ins w:id="22" w:author="Matthew Kay" w:date="2015-06-23T14:45:00Z"/>
        </w:rPr>
      </w:pPr>
      <w:r>
        <w:t xml:space="preserve">Fortunately, a log transformation of the </w:t>
      </w:r>
      <w:r w:rsidR="00A32C0A">
        <w:t xml:space="preserve">response </w:t>
      </w:r>
      <w:r>
        <w:t>is often sufficient in cases of non-constant variance and skewed residuals to solve both problems simultaneously</w:t>
      </w:r>
      <w:r w:rsidR="00A32C0A">
        <w:t>, and often shows up in models of human performance</w:t>
      </w:r>
      <w:r w:rsidR="00A96278">
        <w:t xml:space="preserve"> </w:t>
      </w:r>
      <w:r w:rsidR="00A96278">
        <w:fldChar w:fldCharType="begin" w:fldLock="1"/>
      </w:r>
      <w:r w:rsidR="00916FA9">
        <w:instrText>ADDIN CSL_CITATION { "citationItems" : [ { "id" : "ITEM-1", "itemData" : { "DOI" : "10.1641/0006-3568(2001)051[0341:LNDATS]2.0.CO;2", "ISBN" : "0122862805", "ISSN" : "0006-3568", "PMID" : "19756546", "abstract" : "On the charms of statistics, and how mechanical models resembling gambling machines offer a link to a handy way to characterize log-normal distributions, which can provide deeper insight into variability and probability - Normal or log-normal: That is the question.", "author" : [ { "dropping-particle" : "", "family" : "Limpert", "given" : "Eckhard", "non-dropping-particle" : "", "parse-names" : false, "suffix" : "" }, { "dropping-particle" : "", "family" : "Stahel", "given" : "Werner a.", "non-dropping-particle" : "", "parse-names" : false, "suffix" : "" }, { "dropping-particle" : "", "family" : "Abbt", "given" : "Markus", "non-dropping-particle" : "", "parse-names" : false, "suffix" : "" } ], "container-title" : "BioScience", "id" : "ITEM-1", "issue" : "5", "issued" : { "date-parts" : [ [ "2001" ] ] }, "page" : "341", "title" : "Log-normal Distributions across the Sciences: Keys and Clues", "type" : "article-journal", "volume" : "51" }, "uris" : [ "http://www.mendeley.com/documents/?uuid=c24c38bb-1c83-423d-a1a3-6b259885b6ab" ] } ], "mendeley" : { "formattedCitation" : "[7]", "plainTextFormattedCitation" : "[7]", "previouslyFormattedCitation" : "[7]" }, "properties" : { "noteIndex" : 0 }, "schema" : "https://github.com/citation-style-language/schema/raw/master/csl-citation.json" }</w:instrText>
      </w:r>
      <w:r w:rsidR="00A96278">
        <w:fldChar w:fldCharType="separate"/>
      </w:r>
      <w:r w:rsidR="00916FA9" w:rsidRPr="00916FA9">
        <w:rPr>
          <w:noProof/>
        </w:rPr>
        <w:t>[7]</w:t>
      </w:r>
      <w:r w:rsidR="00A96278">
        <w:fldChar w:fldCharType="end"/>
      </w:r>
      <w:r>
        <w:t xml:space="preserve">. </w:t>
      </w:r>
      <w:r w:rsidR="00EB3DDB">
        <w:t xml:space="preserve">The applicability of </w:t>
      </w:r>
      <w:r w:rsidR="00A32C0A">
        <w:t xml:space="preserve">such a </w:t>
      </w:r>
      <w:r>
        <w:t>transformation is hinted at here</w:t>
      </w:r>
      <w:r w:rsidR="00F97C25">
        <w:t>,</w:t>
      </w:r>
      <w:r>
        <w:t xml:space="preserve"> as the residual distribution has the approximate appearance of a log-normal distribution.</w:t>
      </w:r>
      <w:ins w:id="23" w:author="Matthew Kay" w:date="2015-06-23T14:45:00Z">
        <w:r w:rsidR="008D2B54">
          <w:t xml:space="preserve"> We can more systematically justify this transformation by fitting a Box-Cox transformation </w:t>
        </w:r>
        <w:r w:rsidR="008D2B54">
          <w:fldChar w:fldCharType="begin" w:fldLock="1"/>
        </w:r>
      </w:ins>
      <w:r w:rsidR="0035362E">
        <w:instrText>ADDIN CSL_CITATION { "citationItems" : [ { "id" : "ITEM-1", "itemData" : { "DOI" : "10.2307/2984418", "ISBN" : "0035-9246", "ISSN" : "00359246", "PMID" : "16703375", "abstract" : "In the analysis of data it is often assumed that observations Yl, Y2, *-, Yn are independently normally distributed with constant variance and with expectations specified by a model linear in a set of parameters 0. In this paper we make the less restrictive assumption that such a normal, homo- scedastic, linear model is appropriate after some suitable transformation has been applied to the y's. Inferences about the transformation and about the parameters of the linear model are made by computing the likelihood function and the relevant posterior distribution. The contributions of normality, homoscedasticity and additivity to the transformation are separated. The relation of the present methods to earlier procedures for finding transformations is discussed. The methods are illustrated with examples", "author" : [ { "dropping-particle" : "", "family" : "Box", "given" : "George E P", "non-dropping-particle" : "", "parse-names" : false, "suffix" : "" }, { "dropping-particle" : "", "family" : "Cox", "given" : "David R", "non-dropping-particle" : "", "parse-names" : false, "suffix" : "" } ], "container-title" : "Journal of the Royal Statistical Society. Series B (Methodological)", "id" : "ITEM-1", "issue" : "2", "issued" : { "date-parts" : [ [ "1964" ] ] }, "page" : "211-252", "title" : "An analysis of transformations", "type" : "article-journal", "volume" : "26" }, "uris" : [ "http://www.mendeley.com/documents/?uuid=fff36a7c-6c2d-4abb-8622-c3ce03151bb6" ] } ], "mendeley" : { "formattedCitation" : "[8]", "plainTextFormattedCitation" : "[8]", "previouslyFormattedCitation" : "[8]" }, "properties" : { "noteIndex" : 0 }, "schema" : "https://github.com/citation-style-language/schema/raw/master/csl-citation.json" }</w:instrText>
      </w:r>
      <w:ins w:id="24" w:author="Matthew Kay" w:date="2015-06-23T14:45:00Z">
        <w:r w:rsidR="008D2B54">
          <w:fldChar w:fldCharType="separate"/>
        </w:r>
      </w:ins>
      <w:r w:rsidR="002168F8" w:rsidRPr="002168F8">
        <w:rPr>
          <w:noProof/>
        </w:rPr>
        <w:t>[8]</w:t>
      </w:r>
      <w:ins w:id="25" w:author="Matthew Kay" w:date="2015-06-23T14:45:00Z">
        <w:r w:rsidR="008D2B54">
          <w:fldChar w:fldCharType="end"/>
        </w:r>
        <w:r w:rsidR="008D2B54">
          <w:t xml:space="preserve"> to the data, whose parameter </w:t>
        </w:r>
        <m:oMath>
          <m:r>
            <w:rPr>
              <w:rFonts w:ascii="Cambria Math" w:hAnsi="Cambria Math"/>
            </w:rPr>
            <m:t>λ</m:t>
          </m:r>
        </m:oMath>
        <w:r w:rsidR="008D2B54">
          <w:t xml:space="preserve"> describes a </w:t>
        </w:r>
        <w:r w:rsidR="008D2B54" w:rsidRPr="00A32C0A">
          <w:t>power</w:t>
        </w:r>
        <w:r w:rsidR="008D2B54">
          <w:t xml:space="preserve"> transformation of JND. The Box-Cox procedure for this data estimates </w:t>
        </w:r>
        <m:oMath>
          <m:r>
            <w:rPr>
              <w:rFonts w:ascii="Cambria Math" w:hAnsi="Cambria Math"/>
            </w:rPr>
            <m:t>λ=0.0292</m:t>
          </m:r>
        </m:oMath>
        <w:r w:rsidR="008D2B54">
          <w:t xml:space="preserve"> with a </w:t>
        </w:r>
        <w:r w:rsidR="008D2B54" w:rsidRPr="00D20D86">
          <w:t>95</w:t>
        </w:r>
        <w:r w:rsidR="008D2B54">
          <w:t xml:space="preserve">% confidence interval </w:t>
        </w:r>
        <w:proofErr w:type="gramStart"/>
        <w:r w:rsidR="008D2B54">
          <w:t xml:space="preserve">of </w:t>
        </w:r>
        <w:proofErr w:type="gramEnd"/>
        <m:oMath>
          <m:r>
            <w:rPr>
              <w:rFonts w:ascii="Cambria Math" w:hAnsi="Cambria Math"/>
            </w:rPr>
            <m:t>[-0.005, 0.0635]</m:t>
          </m:r>
        </m:oMath>
        <w:r w:rsidR="008D2B54" w:rsidRPr="00D20D86">
          <w:t>,</w:t>
        </w:r>
        <w:r w:rsidR="008D2B54">
          <w:t xml:space="preserve"> which includes 0 (the log transform) and excludes </w:t>
        </w:r>
        <w:r w:rsidR="008D2B54" w:rsidRPr="00D20D86">
          <w:t>1</w:t>
        </w:r>
        <w:r w:rsidR="008D2B54">
          <w:t xml:space="preserve"> (identity; i.e. the linear model) at </w:t>
        </w:r>
        <w:r w:rsidR="008D2B54">
          <w:rPr>
            <w:i/>
          </w:rPr>
          <w:t xml:space="preserve">p </w:t>
        </w:r>
        <w:r w:rsidR="008D2B54">
          <w:t xml:space="preserve">&lt; 0.00001 (LR </w:t>
        </w:r>
        <m:oMath>
          <m:sSup>
            <m:sSupPr>
              <m:ctrlPr>
                <w:rPr>
                  <w:rFonts w:ascii="Cambria Math" w:hAnsi="Cambria Math"/>
                  <w:i/>
                </w:rPr>
              </m:ctrlPr>
            </m:sSupPr>
            <m:e>
              <m:r>
                <w:rPr>
                  <w:rFonts w:ascii="Cambria Math" w:hAnsi="Cambria Math"/>
                </w:rPr>
                <m:t>χ</m:t>
              </m:r>
            </m:e>
            <m:sup>
              <m:r>
                <w:rPr>
                  <w:rFonts w:ascii="Cambria Math" w:hAnsi="Cambria Math"/>
                </w:rPr>
                <m:t>2</m:t>
              </m:r>
            </m:sup>
          </m:sSup>
          <m:d>
            <m:dPr>
              <m:ctrlPr>
                <w:rPr>
                  <w:rFonts w:ascii="Cambria Math" w:hAnsi="Cambria Math"/>
                  <w:i/>
                </w:rPr>
              </m:ctrlPr>
            </m:dPr>
            <m:e>
              <m:r>
                <w:rPr>
                  <w:rFonts w:ascii="Cambria Math" w:hAnsi="Cambria Math"/>
                </w:rPr>
                <m:t>1</m:t>
              </m:r>
            </m:e>
          </m:d>
          <m:r>
            <w:rPr>
              <w:rFonts w:ascii="Cambria Math" w:hAnsi="Cambria Math"/>
            </w:rPr>
            <m:t>=2756.77</m:t>
          </m:r>
        </m:oMath>
        <w:r w:rsidR="008D2B54">
          <w:t>).</w:t>
        </w:r>
      </w:ins>
      <w:del w:id="26" w:author="Matthew Kay" w:date="2015-06-23T14:45:00Z">
        <w:r w:rsidR="00645A2C" w:rsidDel="008D2B54">
          <w:rPr>
            <w:rStyle w:val="FootnoteReference"/>
          </w:rPr>
          <w:footnoteReference w:id="2"/>
        </w:r>
      </w:del>
    </w:p>
    <w:p w14:paraId="5E3AD50E" w14:textId="34ADE8CC" w:rsidR="009B0E57" w:rsidRDefault="009B0E57">
      <w:pPr>
        <w:pStyle w:val="Body"/>
        <w:pPrChange w:id="29" w:author="Matthew Kay" w:date="2015-06-23T14:46:00Z">
          <w:pPr>
            <w:pStyle w:val="BodyNoIndent"/>
          </w:pPr>
        </w:pPrChange>
      </w:pPr>
      <w:del w:id="30" w:author="Matthew Kay" w:date="2015-06-23T14:45:00Z">
        <w:r w:rsidDel="008D2B54">
          <w:delText xml:space="preserve"> </w:delText>
        </w:r>
      </w:del>
      <w:r>
        <w:t>This transformation also has the useful property that the resulting model retains some interpretability: coefficients of this model th</w:t>
      </w:r>
      <w:r w:rsidR="00645A2C">
        <w:t>at</w:t>
      </w:r>
      <w:r>
        <w:t xml:space="preserve"> describe additive differences on the log-scale correspond</w:t>
      </w:r>
      <w:r w:rsidR="00645A2C">
        <w:t xml:space="preserve"> to multiplicative differences on the original data scale</w:t>
      </w:r>
      <w:r w:rsidR="00EB3DDB">
        <w:t xml:space="preserve"> (in other words, we will be able to use this model to make claims like, “</w:t>
      </w:r>
      <w:r w:rsidR="00EB3DDB" w:rsidRPr="00D3671F">
        <w:rPr>
          <w:i/>
        </w:rPr>
        <w:t>visualization</w:t>
      </w:r>
      <w:r w:rsidR="00EB3DDB">
        <w:t xml:space="preserve"> </w:t>
      </w:r>
      <w:r w:rsidR="00EB3DDB" w:rsidRPr="00EB3DDB">
        <w:rPr>
          <w:i/>
        </w:rPr>
        <w:t>A</w:t>
      </w:r>
      <w:r w:rsidR="00EB3DDB">
        <w:t xml:space="preserve"> yields </w:t>
      </w:r>
      <w:r w:rsidR="00EB3DDB">
        <w:rPr>
          <w:i/>
        </w:rPr>
        <w:t>x</w:t>
      </w:r>
      <w:r w:rsidR="00EB3DDB">
        <w:t xml:space="preserve"> times the precision of </w:t>
      </w:r>
      <w:r w:rsidR="00EB3DDB" w:rsidRPr="00D3671F">
        <w:rPr>
          <w:i/>
        </w:rPr>
        <w:t>visualization</w:t>
      </w:r>
      <w:r w:rsidR="00EB3DDB">
        <w:t xml:space="preserve"> </w:t>
      </w:r>
      <w:r w:rsidR="00EB3DDB" w:rsidRPr="00EB3DDB">
        <w:rPr>
          <w:i/>
        </w:rPr>
        <w:t>B</w:t>
      </w:r>
      <w:r w:rsidR="00EB3DDB">
        <w:t xml:space="preserve"> for estimating correlation”)</w:t>
      </w:r>
      <w:r w:rsidR="00645A2C">
        <w:t>. The log-linear model</w:t>
      </w:r>
      <w:r w:rsidR="00A6339A">
        <w:t>, which deviates from Weber’s Law,</w:t>
      </w:r>
      <w:r w:rsidR="00645A2C">
        <w:t xml:space="preserve"> is as follows:</w:t>
      </w:r>
    </w:p>
    <w:p w14:paraId="120C640A" w14:textId="77777777" w:rsidR="00645A2C" w:rsidRPr="00AF146E" w:rsidRDefault="00645A2C" w:rsidP="00C95F6C"/>
    <w:p w14:paraId="006680F8" w14:textId="7FF7D3C0" w:rsidR="00645A2C" w:rsidRPr="00AF146E" w:rsidRDefault="00196990"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func>
                  <m:funcPr>
                    <m:ctrlPr>
                      <w:rPr>
                        <w:rFonts w:ascii="Cambria Math" w:hAnsi="Cambria Math"/>
                      </w:rPr>
                    </m:ctrlPr>
                  </m:funcPr>
                  <m:fName>
                    <m:r>
                      <m:rPr>
                        <m:sty m:val="p"/>
                      </m:rPr>
                      <w:rPr>
                        <w:rFonts w:ascii="Cambria Math" w:hAnsi="Cambria Math"/>
                        <w:color w:val="C00000"/>
                      </w:rPr>
                      <m:t>log</m:t>
                    </m:r>
                  </m:fName>
                  <m:e>
                    <m:d>
                      <m:dPr>
                        <m:ctrlPr>
                          <w:rPr>
                            <w:rFonts w:ascii="Cambria Math" w:hAnsi="Cambria Math"/>
                            <w:color w:val="C00000"/>
                          </w:rPr>
                        </m:ctrlPr>
                      </m:dP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d>
                  </m:e>
                </m:func>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,3</m:t>
                    </m:r>
                  </m:sub>
                </m:sSub>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,4</m:t>
                    </m:r>
                  </m:sub>
                </m:sSub>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776E5972" w14:textId="77777777" w:rsidR="00645A2C" w:rsidRDefault="00645A2C" w:rsidP="00C95F6C">
      <w:pPr>
        <w:pStyle w:val="Body"/>
      </w:pPr>
    </w:p>
    <w:p w14:paraId="5F6A62D3" w14:textId="16ACCE54" w:rsidR="00645A2C" w:rsidRDefault="00645A2C" w:rsidP="006E1133">
      <w:pPr>
        <w:pStyle w:val="BodyNoIndent"/>
      </w:pPr>
      <w:r>
        <w:t>Comparing the residual fit of the log-linear model to the linear model (</w:t>
      </w:r>
      <w:r w:rsidR="008971C7">
        <w:rPr>
          <w:highlight w:val="yellow"/>
        </w:rPr>
        <w:fldChar w:fldCharType="begin"/>
      </w:r>
      <w:r w:rsidR="008971C7">
        <w:instrText xml:space="preserve"> REF _Ref415007748 \h </w:instrText>
      </w:r>
      <w:r w:rsidR="008971C7">
        <w:rPr>
          <w:highlight w:val="yellow"/>
        </w:rPr>
      </w:r>
      <w:r w:rsidR="008971C7">
        <w:rPr>
          <w:highlight w:val="yellow"/>
        </w:rPr>
        <w:fldChar w:fldCharType="separate"/>
      </w:r>
      <w:r w:rsidR="00997C71">
        <w:t xml:space="preserve">Fig. </w:t>
      </w:r>
      <w:r w:rsidR="00997C71">
        <w:rPr>
          <w:noProof/>
        </w:rPr>
        <w:t>3</w:t>
      </w:r>
      <w:r w:rsidR="008971C7">
        <w:rPr>
          <w:highlight w:val="yellow"/>
        </w:rPr>
        <w:fldChar w:fldCharType="end"/>
      </w:r>
      <w:r w:rsidR="008971C7">
        <w:t>B</w:t>
      </w:r>
      <w:r>
        <w:t>), we can see that the fit no longer suffers from problems of non-constant variance</w:t>
      </w:r>
      <w:ins w:id="31" w:author="Matthew Kay" w:date="2015-06-23T15:07:00Z">
        <w:r w:rsidR="00F66D98">
          <w:t xml:space="preserve"> or highly-skewed residuals</w:t>
        </w:r>
      </w:ins>
      <w:ins w:id="32" w:author="Matthew Kay" w:date="2015-06-23T15:03:00Z">
        <w:r w:rsidR="009D47CB">
          <w:t xml:space="preserve">. </w:t>
        </w:r>
      </w:ins>
      <w:del w:id="33" w:author="Matthew Kay" w:date="2015-06-23T15:07:00Z">
        <w:r w:rsidDel="00F66D98">
          <w:delText xml:space="preserve"> </w:delText>
        </w:r>
      </w:del>
      <w:del w:id="34" w:author="Matthew Kay" w:date="2015-06-23T15:06:00Z">
        <w:r w:rsidDel="00F66D98">
          <w:delText xml:space="preserve">or skewed residuals. </w:delText>
        </w:r>
      </w:del>
      <w:r w:rsidR="004B5468">
        <w:t>This fit also exhibits lower AIC than the linear model (</w:t>
      </w:r>
      <m:oMath>
        <m:r>
          <w:rPr>
            <w:rFonts w:ascii="Cambria Math" w:hAnsi="Cambria Math"/>
          </w:rPr>
          <m:t>-11683</m:t>
        </m:r>
      </m:oMath>
      <w:r w:rsidR="004D14EF">
        <w:t xml:space="preserve"> </w:t>
      </w:r>
      <w:proofErr w:type="gramStart"/>
      <w:r w:rsidR="004B5468">
        <w:t>versus</w:t>
      </w:r>
      <w:r w:rsidR="004D14EF">
        <w:t xml:space="preserve"> </w:t>
      </w:r>
      <w:proofErr w:type="gramEnd"/>
      <m:oMath>
        <m:r>
          <w:rPr>
            <w:rFonts w:ascii="Cambria Math" w:hAnsi="Cambria Math"/>
          </w:rPr>
          <m:t>-10037</m:t>
        </m:r>
      </m:oMath>
      <w:r w:rsidR="004B5468">
        <w:t xml:space="preserve">), indicating greater </w:t>
      </w:r>
      <w:r w:rsidR="004B5468" w:rsidRPr="00DA164E">
        <w:t>predictive validity</w:t>
      </w:r>
      <w:r w:rsidR="004B5468">
        <w:t>.</w:t>
      </w:r>
      <w:r w:rsidR="004B5468">
        <w:rPr>
          <w:rStyle w:val="FootnoteReference"/>
        </w:rPr>
        <w:footnoteReference w:id="3"/>
      </w:r>
      <w:r w:rsidR="004B5468">
        <w:t xml:space="preserve"> </w:t>
      </w:r>
      <w:r>
        <w:t xml:space="preserve">The residual distribution more </w:t>
      </w:r>
      <w:r>
        <w:lastRenderedPageBreak/>
        <w:t>closely matches the normal distribution assumed by the model</w:t>
      </w:r>
      <w:ins w:id="35" w:author="Matthew Kay" w:date="2015-06-23T15:07:00Z">
        <w:r w:rsidR="00F66D98">
          <w:t>: Its residuals exhibit less skewness than the linear model (</w:t>
        </w:r>
        <m:oMath>
          <m:r>
            <w:rPr>
              <w:rFonts w:ascii="Cambria Math" w:hAnsi="Cambria Math"/>
            </w:rPr>
            <m:t>-0.29</m:t>
          </m:r>
        </m:oMath>
        <w:r w:rsidR="00F66D98">
          <w:t xml:space="preserve"> </w:t>
        </w:r>
        <w:proofErr w:type="gramStart"/>
        <w:r w:rsidR="00F66D98">
          <w:t xml:space="preserve">versus </w:t>
        </w:r>
        <w:proofErr w:type="gramEnd"/>
        <m:oMath>
          <m:r>
            <w:rPr>
              <w:rFonts w:ascii="Cambria Math" w:hAnsi="Cambria Math"/>
            </w:rPr>
            <m:t>0.96</m:t>
          </m:r>
        </m:oMath>
        <w:r w:rsidR="00F66D98">
          <w:t>) and less excess kurtosis (</w:t>
        </w:r>
        <m:oMath>
          <m:r>
            <w:rPr>
              <w:rFonts w:ascii="Cambria Math" w:hAnsi="Cambria Math"/>
            </w:rPr>
            <m:t>0.18</m:t>
          </m:r>
        </m:oMath>
        <w:r w:rsidR="00F66D98">
          <w:t xml:space="preserve"> versus </w:t>
        </w:r>
        <m:oMath>
          <m:r>
            <w:rPr>
              <w:rFonts w:ascii="Cambria Math" w:hAnsi="Cambria Math"/>
            </w:rPr>
            <m:t>2.05</m:t>
          </m:r>
        </m:oMath>
        <w:r w:rsidR="00F66D98">
          <w:t>), where the normal distribution is 0 for both measures.</w:t>
        </w:r>
      </w:ins>
      <w:del w:id="36" w:author="Matthew Kay" w:date="2015-06-23T15:07:00Z">
        <w:r w:rsidDel="00F66D98">
          <w:delText>.</w:delText>
        </w:r>
      </w:del>
      <w:r w:rsidR="008560D3">
        <w:t xml:space="preserve"> In addition, because all values in </w:t>
      </w:r>
      <m:oMath>
        <m:r>
          <w:rPr>
            <w:rFonts w:ascii="Cambria Math" w:hAnsi="Cambria Math"/>
          </w:rPr>
          <m:t>(-∞,+∞)</m:t>
        </m:r>
      </m:oMath>
      <w:r w:rsidR="008560D3">
        <w:t xml:space="preserve"> are mapped </w:t>
      </w:r>
      <w:r w:rsidR="000C6B79">
        <w:t>onto</w:t>
      </w:r>
      <w:r w:rsidR="008560D3">
        <w:t xml:space="preserve"> </w:t>
      </w:r>
      <m:oMath>
        <m:r>
          <w:rPr>
            <w:rFonts w:ascii="Cambria Math" w:hAnsi="Cambria Math"/>
          </w:rPr>
          <m:t>(0,+∞)</m:t>
        </m:r>
      </m:oMath>
      <w:r w:rsidR="008560D3">
        <w:t xml:space="preserve"> by the log transformation, we have solved </w:t>
      </w:r>
      <w:r w:rsidR="00701E02">
        <w:t xml:space="preserve">another problem </w:t>
      </w:r>
      <w:r w:rsidR="000C14DA">
        <w:t>for free</w:t>
      </w:r>
      <w:r w:rsidR="00701E02">
        <w:t xml:space="preserve">: </w:t>
      </w:r>
      <w:r w:rsidR="008560D3">
        <w:t>the linear model can make nonsensical predictions, such as JND</w:t>
      </w:r>
      <w:r w:rsidR="00701E02">
        <w:t xml:space="preserve">s that are less than </w:t>
      </w:r>
      <w:proofErr w:type="gramStart"/>
      <w:r w:rsidR="00701E02">
        <w:t>0</w:t>
      </w:r>
      <w:r w:rsidR="008560D3">
        <w:t xml:space="preserve">, </w:t>
      </w:r>
      <w:r w:rsidR="00701E02">
        <w:t>that</w:t>
      </w:r>
      <w:proofErr w:type="gramEnd"/>
      <w:r w:rsidR="00701E02">
        <w:t xml:space="preserve"> </w:t>
      </w:r>
      <w:r w:rsidR="008560D3">
        <w:t>the log-linear model does not.</w:t>
      </w:r>
      <w:ins w:id="37" w:author="Matthew Kay" w:date="2015-06-23T14:56:00Z">
        <w:r w:rsidR="009D47CB">
          <w:rPr>
            <w:rStyle w:val="FootnoteReference"/>
          </w:rPr>
          <w:footnoteReference w:id="4"/>
        </w:r>
      </w:ins>
    </w:p>
    <w:p w14:paraId="0F5E1CFC" w14:textId="77777777" w:rsidR="008560D3" w:rsidRDefault="00314127" w:rsidP="00C95F6C">
      <w:pPr>
        <w:pStyle w:val="Heading2"/>
      </w:pPr>
      <w:r>
        <w:t>D</w:t>
      </w:r>
      <w:r w:rsidR="00374152">
        <w:t xml:space="preserve">ata </w:t>
      </w:r>
      <w:r>
        <w:t xml:space="preserve">dropped </w:t>
      </w:r>
      <w:r w:rsidR="00374152">
        <w:t>from the analysis so far</w:t>
      </w:r>
    </w:p>
    <w:p w14:paraId="288AAB57" w14:textId="39C41829" w:rsidR="008560D3" w:rsidRDefault="008560D3" w:rsidP="006E1133">
      <w:pPr>
        <w:pStyle w:val="BodyNoIndent"/>
      </w:pPr>
      <w:r>
        <w:t xml:space="preserve">So far, we have restricted our analyses to those data points </w:t>
      </w:r>
      <w:r w:rsidR="002C2D66">
        <w:t>analyzed</w:t>
      </w:r>
      <w:r>
        <w:t xml:space="preserve"> in the original work. </w:t>
      </w:r>
      <w:r w:rsidR="00553ED8">
        <w:t>The</w:t>
      </w:r>
      <w:r w:rsidR="00D308FE">
        <w:t xml:space="preserve"> original</w:t>
      </w:r>
      <w:r w:rsidR="00553ED8">
        <w:t xml:space="preserve"> </w:t>
      </w:r>
      <w:r w:rsidR="00D308FE">
        <w:t xml:space="preserve">work </w:t>
      </w:r>
      <w:r w:rsidR="00553ED8">
        <w:t xml:space="preserve">used two criteria to </w:t>
      </w:r>
      <w:r w:rsidR="00D308FE">
        <w:t xml:space="preserve">exclude </w:t>
      </w:r>
      <w:r w:rsidR="00553ED8">
        <w:t>data from analysis:</w:t>
      </w:r>
    </w:p>
    <w:p w14:paraId="6ADC007E" w14:textId="3EFBBC4A" w:rsidR="008560D3" w:rsidRDefault="00EC4281" w:rsidP="00C95F6C">
      <w:pPr>
        <w:pStyle w:val="Body"/>
      </w:pPr>
      <w:r w:rsidRPr="00AF146E">
        <w:rPr>
          <w:noProof/>
        </w:rPr>
        <mc:AlternateContent>
          <mc:Choice Requires="wps">
            <w:drawing>
              <wp:anchor distT="45720" distB="45720" distL="114300" distR="114300" simplePos="0" relativeHeight="251660800" behindDoc="0" locked="0" layoutInCell="1" allowOverlap="0" wp14:anchorId="5D898B75" wp14:editId="701CDACE">
                <wp:simplePos x="0" y="0"/>
                <wp:positionH relativeFrom="margin">
                  <wp:posOffset>0</wp:posOffset>
                </wp:positionH>
                <wp:positionV relativeFrom="page">
                  <wp:posOffset>632460</wp:posOffset>
                </wp:positionV>
                <wp:extent cx="6506210" cy="5426710"/>
                <wp:effectExtent l="0" t="0" r="4445" b="254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6210" cy="5426710"/>
                        </a:xfrm>
                        <a:prstGeom prst="rect">
                          <a:avLst/>
                        </a:prstGeom>
                        <a:solidFill>
                          <a:srgbClr val="FFFFFF"/>
                        </a:solidFill>
                        <a:ln w="9525">
                          <a:noFill/>
                          <a:miter lim="800000"/>
                          <a:headEnd/>
                          <a:tailEnd/>
                        </a:ln>
                      </wps:spPr>
                      <wps:txbx>
                        <w:txbxContent>
                          <w:p w14:paraId="6A8C6E8F" w14:textId="25E6575C" w:rsidR="00196990" w:rsidRPr="00850159" w:rsidRDefault="00196990" w:rsidP="00C95F6C">
                            <w:r>
                              <w:rPr>
                                <w:noProof/>
                              </w:rPr>
                              <w:drawing>
                                <wp:inline distT="0" distB="0" distL="0" distR="0" wp14:anchorId="10B21D25" wp14:editId="0C134863">
                                  <wp:extent cx="6497320" cy="49657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duals-edited-1.eps"/>
                                          <pic:cNvPicPr/>
                                        </pic:nvPicPr>
                                        <pic:blipFill>
                                          <a:blip r:embed="rId11">
                                            <a:extLst>
                                              <a:ext uri="{28A0092B-C50C-407E-A947-70E740481C1C}">
                                                <a14:useLocalDpi xmlns:a14="http://schemas.microsoft.com/office/drawing/2010/main" val="0"/>
                                              </a:ext>
                                            </a:extLst>
                                          </a:blip>
                                          <a:stretch>
                                            <a:fillRect/>
                                          </a:stretch>
                                        </pic:blipFill>
                                        <pic:spPr>
                                          <a:xfrm>
                                            <a:off x="0" y="0"/>
                                            <a:ext cx="6497320" cy="4965700"/>
                                          </a:xfrm>
                                          <a:prstGeom prst="rect">
                                            <a:avLst/>
                                          </a:prstGeom>
                                        </pic:spPr>
                                      </pic:pic>
                                    </a:graphicData>
                                  </a:graphic>
                                </wp:inline>
                              </w:drawing>
                            </w:r>
                          </w:p>
                          <w:p w14:paraId="287A583D" w14:textId="77777777" w:rsidR="00196990" w:rsidRDefault="00196990" w:rsidP="00C95F6C">
                            <w:pPr>
                              <w:pStyle w:val="FigureCaption"/>
                            </w:pPr>
                            <w:bookmarkStart w:id="57" w:name="_Ref415007748"/>
                            <w:r>
                              <w:t xml:space="preserve">Fig. </w:t>
                            </w:r>
                            <w:fldSimple w:instr=" SEQ Fig. \* ARABIC ">
                              <w:r w:rsidR="00997C71">
                                <w:rPr>
                                  <w:noProof/>
                                </w:rPr>
                                <w:t>3</w:t>
                              </w:r>
                            </w:fldSimple>
                            <w:bookmarkEnd w:id="57"/>
                            <w:r>
                              <w:t xml:space="preserve"> Comparison of fits of the linear model (Section </w:t>
                            </w:r>
                            <w:r>
                              <w:fldChar w:fldCharType="begin"/>
                            </w:r>
                            <w:r>
                              <w:instrText xml:space="preserve"> REF _Ref415008636 \r \h </w:instrText>
                            </w:r>
                            <w:r>
                              <w:fldChar w:fldCharType="separate"/>
                            </w:r>
                            <w:r w:rsidR="00997C71">
                              <w:t>3</w:t>
                            </w:r>
                            <w:r>
                              <w:fldChar w:fldCharType="end"/>
                            </w:r>
                            <w:r>
                              <w:t xml:space="preserve">) and the log-linear model (Section </w:t>
                            </w:r>
                            <w:r>
                              <w:fldChar w:fldCharType="begin"/>
                            </w:r>
                            <w:r>
                              <w:instrText xml:space="preserve"> REF _Ref415008651 \r \h </w:instrText>
                            </w:r>
                            <w:r>
                              <w:fldChar w:fldCharType="separate"/>
                            </w:r>
                            <w:r w:rsidR="00997C71">
                              <w:t>4</w:t>
                            </w:r>
                            <w:r>
                              <w:fldChar w:fldCharType="end"/>
                            </w:r>
                            <w:r>
                              <w:t xml:space="preserve">). Example fits of each model to scatterplot-negative are shown in A.1 and B.1. Plots of normalized residuals for all visualization </w:t>
                            </w:r>
                            <w:r w:rsidRPr="008E5E2D">
                              <w:t>×</w:t>
                            </w:r>
                            <w:r>
                              <w:t xml:space="preserve"> direction pairs are shown in A.2 and B.2. Density plots of normalized residuals with comparison to the standard normal distribution are shown in A.3 and B.3.</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5D898B75" id="Text Box 2" o:spid="_x0000_s1029" type="#_x0000_t202" style="position:absolute;left:0;text-align:left;margin-left:0;margin-top:49.8pt;width:512.3pt;height:427.3pt;z-index:251660800;visibility:visible;mso-wrap-style:square;mso-width-percent:1000;mso-height-percent:200;mso-wrap-distance-left:9pt;mso-wrap-distance-top:3.6pt;mso-wrap-distance-right:9pt;mso-wrap-distance-bottom:3.6pt;mso-position-horizontal:absolute;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" o:allowoverlap="f" stroked="f">
                <v:textbox style="mso-fit-shape-to-text:t" inset="0,0,0,0">
                  <w:txbxContent>
                    <w:p w14:paraId="6A8C6E8F" w14:textId="25E6575C" w:rsidR="00196990" w:rsidRPr="00850159" w:rsidRDefault="00196990" w:rsidP="00C95F6C">
                      <w:r>
                        <w:rPr>
                          <w:noProof/>
                        </w:rPr>
                        <w:drawing>
                          <wp:inline distT="0" distB="0" distL="0" distR="0" wp14:anchorId="10B21D25" wp14:editId="0C134863">
                            <wp:extent cx="6497320" cy="49657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duals-edited-1.eps"/>
                                    <pic:cNvPicPr/>
                                  </pic:nvPicPr>
                                  <pic:blipFill>
                                    <a:blip r:embed="rId11">
                                      <a:extLst>
                                        <a:ext uri="{28A0092B-C50C-407E-A947-70E740481C1C}">
                                          <a14:useLocalDpi xmlns:a14="http://schemas.microsoft.com/office/drawing/2010/main" val="0"/>
                                        </a:ext>
                                      </a:extLst>
                                    </a:blip>
                                    <a:stretch>
                                      <a:fillRect/>
                                    </a:stretch>
                                  </pic:blipFill>
                                  <pic:spPr>
                                    <a:xfrm>
                                      <a:off x="0" y="0"/>
                                      <a:ext cx="6497320" cy="4965700"/>
                                    </a:xfrm>
                                    <a:prstGeom prst="rect">
                                      <a:avLst/>
                                    </a:prstGeom>
                                  </pic:spPr>
                                </pic:pic>
                              </a:graphicData>
                            </a:graphic>
                          </wp:inline>
                        </w:drawing>
                      </w:r>
                    </w:p>
                    <w:p w14:paraId="287A583D" w14:textId="77777777" w:rsidR="00196990" w:rsidRDefault="00196990" w:rsidP="00C95F6C">
                      <w:pPr>
                        <w:pStyle w:val="FigureCaption"/>
                      </w:pPr>
                      <w:bookmarkStart w:id="58" w:name="_Ref415007748"/>
                      <w:r>
                        <w:t xml:space="preserve">Fig. </w:t>
                      </w:r>
                      <w:fldSimple w:instr=" SEQ Fig. \* ARABIC ">
                        <w:r w:rsidR="00997C71">
                          <w:rPr>
                            <w:noProof/>
                          </w:rPr>
                          <w:t>3</w:t>
                        </w:r>
                      </w:fldSimple>
                      <w:bookmarkEnd w:id="58"/>
                      <w:r>
                        <w:t xml:space="preserve"> Comparison of fits of the linear model (Section </w:t>
                      </w:r>
                      <w:r>
                        <w:fldChar w:fldCharType="begin"/>
                      </w:r>
                      <w:r>
                        <w:instrText xml:space="preserve"> REF _Ref415008636 \r \h </w:instrText>
                      </w:r>
                      <w:r>
                        <w:fldChar w:fldCharType="separate"/>
                      </w:r>
                      <w:r w:rsidR="00997C71">
                        <w:t>3</w:t>
                      </w:r>
                      <w:r>
                        <w:fldChar w:fldCharType="end"/>
                      </w:r>
                      <w:r>
                        <w:t xml:space="preserve">) and the log-linear model (Section </w:t>
                      </w:r>
                      <w:r>
                        <w:fldChar w:fldCharType="begin"/>
                      </w:r>
                      <w:r>
                        <w:instrText xml:space="preserve"> REF _Ref415008651 \r \h </w:instrText>
                      </w:r>
                      <w:r>
                        <w:fldChar w:fldCharType="separate"/>
                      </w:r>
                      <w:r w:rsidR="00997C71">
                        <w:t>4</w:t>
                      </w:r>
                      <w:r>
                        <w:fldChar w:fldCharType="end"/>
                      </w:r>
                      <w:r>
                        <w:t xml:space="preserve">). Example fits of each model to scatterplot-negative are shown in A.1 and B.1. Plots of normalized residuals for all visualization </w:t>
                      </w:r>
                      <w:r w:rsidRPr="008E5E2D">
                        <w:t>×</w:t>
                      </w:r>
                      <w:r>
                        <w:t xml:space="preserve"> direction pairs are shown in A.2 and B.2. Density plots of normalized residuals with comparison to the standard normal distribution are shown in A.3 and B.3.</w:t>
                      </w:r>
                    </w:p>
                  </w:txbxContent>
                </v:textbox>
                <w10:wrap type="topAndBottom" anchorx="margin" anchory="page"/>
              </v:shape>
            </w:pict>
          </mc:Fallback>
        </mc:AlternateContent>
      </w:r>
      <w:r w:rsidR="00553ED8" w:rsidRPr="00553ED8">
        <w:rPr>
          <w:b/>
        </w:rPr>
        <w:t>Outliers</w:t>
      </w:r>
      <w:r w:rsidR="00553ED8">
        <w:t>. W</w:t>
      </w:r>
      <w:r w:rsidR="008560D3" w:rsidRPr="008560D3">
        <w:t>ithin</w:t>
      </w:r>
      <w:r w:rsidR="008560D3">
        <w:t xml:space="preserve"> each </w:t>
      </w:r>
      <w:r w:rsidR="00D20D86" w:rsidRPr="00D20D86">
        <w:t>condition</w:t>
      </w:r>
      <w:r w:rsidR="003C5380">
        <w:t xml:space="preserve"> (visualization </w:t>
      </w:r>
      <w:r w:rsidR="003C5380" w:rsidRPr="00DA164E">
        <w:t>×</w:t>
      </w:r>
      <w:r w:rsidR="003C5380">
        <w:t> direction </w:t>
      </w:r>
      <w:r w:rsidR="003C5380" w:rsidRPr="00DA164E">
        <w:t>×</w:t>
      </w:r>
      <w:r w:rsidR="003C5380">
        <w:t> approach </w:t>
      </w:r>
      <w:r w:rsidR="003C5380" w:rsidRPr="00DA164E">
        <w:t>×</w:t>
      </w:r>
      <w:r w:rsidR="003C5380">
        <w:t> </w:t>
      </w:r>
      <w:r w:rsidR="003C5380" w:rsidRPr="00980D3C">
        <w:rPr>
          <w:i/>
        </w:rPr>
        <w:t>r</w:t>
      </w:r>
      <w:r w:rsidR="003C5380" w:rsidRPr="003C5380">
        <w:t>)</w:t>
      </w:r>
      <w:r w:rsidR="008560D3">
        <w:t xml:space="preserve">, </w:t>
      </w:r>
      <w:r w:rsidR="000C6B79">
        <w:t>observations</w:t>
      </w:r>
      <w:r w:rsidR="008560D3">
        <w:t xml:space="preserve"> outside of 3 median absolute deviations </w:t>
      </w:r>
      <w:r w:rsidR="00D20D86">
        <w:t xml:space="preserve">from the median </w:t>
      </w:r>
      <w:r w:rsidR="000C6B79">
        <w:t>were</w:t>
      </w:r>
      <w:r w:rsidR="008560D3">
        <w:t xml:space="preserve"> dropped from analysis.</w:t>
      </w:r>
      <w:r w:rsidR="00553ED8">
        <w:t xml:space="preserve"> The original paper justified this as a way to address non-normality in the data (although as we have seen above, it did not). Since we have addressed the issue of normality through log transformation, this criteria is no longer </w:t>
      </w:r>
      <w:r w:rsidR="000C6B79">
        <w:t xml:space="preserve">particularly </w:t>
      </w:r>
      <w:r w:rsidR="00553ED8">
        <w:t>relevant.</w:t>
      </w:r>
      <w:r w:rsidR="00D308FE">
        <w:t xml:space="preserve"> </w:t>
      </w:r>
      <w:r w:rsidR="00A265AD">
        <w:t>S</w:t>
      </w:r>
      <w:r w:rsidR="00D308FE">
        <w:t xml:space="preserve">ince our goal is to explain </w:t>
      </w:r>
      <w:r w:rsidR="00A265AD">
        <w:t>as much of the data as possible, we believe there is no additional need to drop outliers from the analysis.</w:t>
      </w:r>
    </w:p>
    <w:p w14:paraId="6B40F502" w14:textId="4A72477A" w:rsidR="000C6B79" w:rsidRDefault="00A265AD" w:rsidP="00C95F6C">
      <w:pPr>
        <w:pStyle w:val="Body"/>
      </w:pPr>
      <w:r>
        <w:rPr>
          <w:b/>
        </w:rPr>
        <w:t>Data worse than chance</w:t>
      </w:r>
      <w:r w:rsidR="00553ED8">
        <w:t>. In t</w:t>
      </w:r>
      <w:r w:rsidR="00DA164E">
        <w:t>he original work, visualization </w:t>
      </w:r>
      <w:r w:rsidR="00DA164E" w:rsidRPr="00DA164E">
        <w:t>×</w:t>
      </w:r>
      <w:r w:rsidR="00DA164E">
        <w:t> direction</w:t>
      </w:r>
      <w:r w:rsidR="00553ED8">
        <w:t xml:space="preserve"> </w:t>
      </w:r>
      <w:r w:rsidR="00DA164E">
        <w:t xml:space="preserve">pairs </w:t>
      </w:r>
      <w:r w:rsidR="00553ED8">
        <w:t>with more than 20% of JNDs greater than 0.45 were dropped</w:t>
      </w:r>
      <w:r w:rsidR="00374152">
        <w:t xml:space="preserve"> (</w:t>
      </w:r>
      <w:r w:rsidR="00DA164E">
        <w:t>6 out of 18 pairs</w:t>
      </w:r>
      <w:r w:rsidR="00374152">
        <w:t>)</w:t>
      </w:r>
      <w:r w:rsidR="00553ED8">
        <w:t xml:space="preserve">. The 0.45 threshold </w:t>
      </w:r>
      <w:r w:rsidR="00374152">
        <w:t>represents</w:t>
      </w:r>
      <w:r w:rsidR="00553ED8">
        <w:t xml:space="preserve"> the </w:t>
      </w:r>
      <w:r w:rsidR="00553ED8" w:rsidRPr="00D308FE">
        <w:rPr>
          <w:i/>
        </w:rPr>
        <w:t>chance</w:t>
      </w:r>
      <w:r w:rsidR="00553ED8">
        <w:t xml:space="preserve"> threshold for this experiment</w:t>
      </w:r>
      <w:r w:rsidR="00D308FE">
        <w:t>:</w:t>
      </w:r>
      <w:r w:rsidR="00553ED8">
        <w:t xml:space="preserve"> values of JND near or beyond this threshold </w:t>
      </w:r>
      <w:r>
        <w:t xml:space="preserve">indicate </w:t>
      </w:r>
      <w:r w:rsidR="00553ED8">
        <w:t xml:space="preserve">a failure </w:t>
      </w:r>
      <w:r w:rsidR="00374152">
        <w:t xml:space="preserve">on a participant’s part </w:t>
      </w:r>
      <w:r w:rsidR="00553ED8">
        <w:t xml:space="preserve">to judge degree of correlation better than </w:t>
      </w:r>
      <w:r w:rsidR="00D308FE">
        <w:t xml:space="preserve">could be done </w:t>
      </w:r>
      <w:r w:rsidR="00553ED8">
        <w:t xml:space="preserve">by answering at random. However, removing </w:t>
      </w:r>
      <w:r w:rsidR="00A34301" w:rsidRPr="00AF146E">
        <w:t>visualizations</w:t>
      </w:r>
      <w:r w:rsidR="00122330" w:rsidRPr="00AF146E">
        <w:t xml:space="preserve"> </w:t>
      </w:r>
      <w:r w:rsidR="00553ED8">
        <w:t>with large numbers of observations worse than chance</w:t>
      </w:r>
      <w:r w:rsidR="00122330" w:rsidRPr="00AF146E">
        <w:t xml:space="preserve"> </w:t>
      </w:r>
      <w:r w:rsidR="00553ED8">
        <w:t xml:space="preserve">addresses </w:t>
      </w:r>
      <w:r>
        <w:t xml:space="preserve">only </w:t>
      </w:r>
      <w:r w:rsidR="00D308FE">
        <w:t xml:space="preserve">part </w:t>
      </w:r>
      <w:r w:rsidR="00553ED8">
        <w:t xml:space="preserve">of the problem. </w:t>
      </w:r>
      <w:r w:rsidR="00263093">
        <w:t>M</w:t>
      </w:r>
      <w:r w:rsidR="00553ED8">
        <w:t xml:space="preserve">any of the remaining </w:t>
      </w:r>
      <w:r w:rsidR="00DA164E">
        <w:t>tested visualization </w:t>
      </w:r>
      <w:r w:rsidR="00DA164E" w:rsidRPr="00DA164E">
        <w:t>×</w:t>
      </w:r>
      <w:r w:rsidR="00DA164E">
        <w:t> direction pairs</w:t>
      </w:r>
      <w:r w:rsidR="00553ED8">
        <w:t xml:space="preserve"> still have </w:t>
      </w:r>
      <w:r w:rsidR="000C6B79">
        <w:t>observations at or beyond</w:t>
      </w:r>
      <w:r w:rsidR="00C63FB1">
        <w:t xml:space="preserve"> the chance boundary</w:t>
      </w:r>
      <w:r w:rsidR="00122330" w:rsidRPr="00AF146E">
        <w:t>.</w:t>
      </w:r>
      <w:r w:rsidR="00A34301" w:rsidRPr="00AF146E">
        <w:t xml:space="preserve"> </w:t>
      </w:r>
      <w:r w:rsidR="00C63FB1" w:rsidRPr="00AF146E">
        <w:t xml:space="preserve">The problem is that we have excluded certain </w:t>
      </w:r>
      <w:r>
        <w:t>visualization </w:t>
      </w:r>
      <w:r w:rsidRPr="00DA164E">
        <w:t>×</w:t>
      </w:r>
      <w:r>
        <w:t xml:space="preserve"> direction </w:t>
      </w:r>
      <w:r w:rsidR="00DA164E">
        <w:t>pairs</w:t>
      </w:r>
      <w:r w:rsidR="00C63FB1" w:rsidRPr="00AF146E">
        <w:t xml:space="preserve"> for having too many observations worse than chance, but have done nothing to address those observations worse than chance </w:t>
      </w:r>
      <w:r w:rsidR="00D308FE">
        <w:t xml:space="preserve">that remain </w:t>
      </w:r>
      <w:r w:rsidR="00C63FB1" w:rsidRPr="00AF146E">
        <w:t xml:space="preserve">in the </w:t>
      </w:r>
      <w:r w:rsidR="000C6B79">
        <w:t>visualizations</w:t>
      </w:r>
      <w:r>
        <w:t xml:space="preserve"> </w:t>
      </w:r>
      <w:r w:rsidR="00C63FB1" w:rsidRPr="00AF146E">
        <w:t xml:space="preserve">we </w:t>
      </w:r>
      <w:r w:rsidR="00D308FE" w:rsidRPr="00D308FE">
        <w:rPr>
          <w:i/>
        </w:rPr>
        <w:t>do</w:t>
      </w:r>
      <w:r w:rsidR="00D308FE">
        <w:t xml:space="preserve"> </w:t>
      </w:r>
      <w:r w:rsidR="002C2D66" w:rsidRPr="00AF146E">
        <w:t>analyze</w:t>
      </w:r>
      <w:r w:rsidR="00C63FB1" w:rsidRPr="00AF146E">
        <w:t xml:space="preserve">. </w:t>
      </w:r>
    </w:p>
    <w:p w14:paraId="094624BA" w14:textId="7C0C2318" w:rsidR="00A31944" w:rsidRPr="00AF146E" w:rsidRDefault="00C63FB1" w:rsidP="00C95F6C">
      <w:pPr>
        <w:pStyle w:val="Body"/>
      </w:pPr>
      <w:r w:rsidRPr="00AF146E">
        <w:t xml:space="preserve">Importantly, </w:t>
      </w:r>
      <w:r w:rsidR="006F7D37">
        <w:t>when</w:t>
      </w:r>
      <w:r w:rsidRPr="00AF146E">
        <w:t xml:space="preserve"> points </w:t>
      </w:r>
      <w:r w:rsidR="006F7D37">
        <w:t xml:space="preserve">are </w:t>
      </w:r>
      <w:r w:rsidRPr="00AF146E">
        <w:t xml:space="preserve">near or beyond this boundary, we can say that </w:t>
      </w:r>
      <w:r w:rsidR="006F7D37">
        <w:t>they</w:t>
      </w:r>
      <w:r w:rsidRPr="00AF146E">
        <w:t xml:space="preserve"> probably represent JNDs of </w:t>
      </w:r>
      <w:r w:rsidR="00D63964">
        <w:t>0</w:t>
      </w:r>
      <w:r w:rsidRPr="00AF146E">
        <w:t xml:space="preserve">.45 or worse, but that we </w:t>
      </w:r>
      <w:r w:rsidRPr="00AF146E">
        <w:lastRenderedPageBreak/>
        <w:t xml:space="preserve">do not know the exact JND due to the constraints of the experiment. This type of data can be </w:t>
      </w:r>
      <w:r w:rsidR="002C2D66" w:rsidRPr="00AF146E">
        <w:t>analyzed</w:t>
      </w:r>
      <w:r w:rsidRPr="00AF146E">
        <w:t xml:space="preserve"> using censored regression.</w:t>
      </w:r>
    </w:p>
    <w:p w14:paraId="0447E13A" w14:textId="5B366BD6" w:rsidR="007D0B04" w:rsidRPr="00AF146E" w:rsidRDefault="007D0B04" w:rsidP="003E556D">
      <w:pPr>
        <w:pStyle w:val="Heading1"/>
      </w:pPr>
      <w:bookmarkStart w:id="59" w:name="_Ref415409868"/>
      <w:r w:rsidRPr="00AF146E">
        <w:t>Model 3: Censored Log-Linear Model</w:t>
      </w:r>
      <w:bookmarkEnd w:id="59"/>
    </w:p>
    <w:p w14:paraId="5498328E" w14:textId="0D5982BF" w:rsidR="00C63FB1" w:rsidRDefault="00634CA6" w:rsidP="006E1133">
      <w:pPr>
        <w:pStyle w:val="BodyNoIndent"/>
      </w:pPr>
      <w:r>
        <w:t>Censored regression can be</w:t>
      </w:r>
      <w:r w:rsidR="00C63FB1" w:rsidRPr="00AF146E">
        <w:t xml:space="preserve"> used when some of the observed data points do not have a known value, but instead are known to lie above (or below) a certain threshold</w:t>
      </w:r>
      <w:r w:rsidR="00C14F6A">
        <w:t xml:space="preserve"> </w:t>
      </w:r>
      <w:r w:rsidR="008154CE" w:rsidRPr="008154CE">
        <w:fldChar w:fldCharType="begin" w:fldLock="1"/>
      </w:r>
      <w:r w:rsidR="0035362E">
        <w:instrText>ADDIN CSL_CITATION { "citationItems" : [ { "id" : "ITEM-1", "itemData" : { "author" : [ { "dropping-particle" : "", "family" : "James", "given" : "Tobin", "non-dropping-particle" : "", "parse-names" : false, "suffix" : "" } ], "container-title" : "Econometrica", "id" : "ITEM-1", "issue" : "1", "issued" : { "date-parts" : [ [ "1958" ] ] }, "page" : "24-36", "title" : "Estimation of Relationships for Limited Dependent Variables", "type" : "article-journal", "volume" : "26" }, "uris" : [ "http://www.mendeley.com/documents/?uuid=b2b2d5db-fdd1-410e-81ca-7400fd2082b7" ] }, { "id" : "ITEM-2", "itemData" : { "DOI" : "10.1016/0304-4076(84)90074-5", "ISBN" : "0304-4076", "ISSN" : "03044076", "PMID" : "12435449", "abstract" : "Between 1958, when Tobin\u2019s article appeared, and 1970, the Tobit model was used infrequently in econometric applications, but since the early 1970\u2019s numerous applications ranging over a wide area of economics have appeared and continue to appear. At the same time, many generalizations of the Tobit model and various estimation methods for these models have been proposed. In fact, models and estimation methods are now so numerous and diverse that it is difficult for econometricians to keep track of all the existing models and estimation methods and maintain a clear notion of their relative merits. Thus, it is now particularly useful to examine the current situation and prepare a unified summary and critical assessment of existing results. I will try to accomplish this objective by means of classifying the diverse Tobit models into five basic types. (My review of the empirical literature suggests that roughly 95% of the econometric applications of Tobit models fall into one of these five types.) While there are many ways to classify Tobit models, I have chosen to classify them according to the form of the likelihood function. This way seems to me to be the statistically most useful classification because a similarity in the likelihood function implies a similarity in the appropriate estimation and computation methods. It is interesting to note that two models which superficially seem to be very different from each other can be shown to belong to the same type when they are classified according to my scheme.", "author" : [ { "dropping-particle" : "", "family" : "Amemiya", "given" : "Takeshi", "non-dropping-particle" : "", "parse-names" : false, "suffix" : "" } ], "container-title" : "Journal of Econometrics", "id" : "ITEM-2", "issued" : { "date-parts" : [ [ "1984" ] ] }, "page" : "3-61", "title" : "Tobit models: A survey", "type" : "article-journal", "volume" : "24" }, "uris" : [ "http://www.mendeley.com/documents/?uuid=9a909ac4-d740-4607-8e1a-0c183b6857a9" ] } ], "mendeley" : { "formattedCitation" : "[9], [10]", "manualFormatting" : "[8,9]", "plainTextFormattedCitation" : "[9], [10]", "previouslyFormattedCitation" : "[9], [10]" }, "properties" : { "noteIndex" : 0 }, "schema" : "https://github.com/citation-style-language/schema/raw/master/csl-citation.json" }</w:instrText>
      </w:r>
      <w:r w:rsidR="008154CE" w:rsidRPr="008154CE">
        <w:fldChar w:fldCharType="separate"/>
      </w:r>
      <w:r w:rsidR="00916FA9" w:rsidRPr="00916FA9">
        <w:rPr>
          <w:noProof/>
        </w:rPr>
        <w:t>[8,9]</w:t>
      </w:r>
      <w:r w:rsidR="008154CE" w:rsidRPr="008154CE">
        <w:fldChar w:fldCharType="end"/>
      </w:r>
      <w:r w:rsidR="00C63FB1" w:rsidRPr="00AF146E">
        <w:t>. While we do not know the exact value of points beyond the threshold, we still know how many points were observed beyond the threshold, and it is this information that we can use to fit the model</w:t>
      </w:r>
      <w:r w:rsidR="00B240BE">
        <w:t xml:space="preserve"> (see example in </w:t>
      </w:r>
      <w:r w:rsidR="00B240BE">
        <w:fldChar w:fldCharType="begin"/>
      </w:r>
      <w:r w:rsidR="00B240BE">
        <w:instrText xml:space="preserve"> REF _Ref415264541 \h </w:instrText>
      </w:r>
      <w:r w:rsidR="00B240BE">
        <w:fldChar w:fldCharType="separate"/>
      </w:r>
      <w:ins w:id="60" w:author="Matthew Kay" w:date="2015-06-23T18:02:00Z">
        <w:r w:rsidR="00997C71">
          <w:t xml:space="preserve">Fig. </w:t>
        </w:r>
        <w:r w:rsidR="00997C71">
          <w:rPr>
            <w:noProof/>
          </w:rPr>
          <w:t>4</w:t>
        </w:r>
      </w:ins>
      <w:del w:id="61" w:author="Matthew Kay" w:date="2015-06-23T17:08:00Z">
        <w:r w:rsidR="00F97C25" w:rsidDel="006F5504">
          <w:delText xml:space="preserve">Fig. </w:delText>
        </w:r>
        <w:r w:rsidR="00F97C25" w:rsidDel="006F5504">
          <w:rPr>
            <w:noProof/>
          </w:rPr>
          <w:delText>5</w:delText>
        </w:r>
      </w:del>
      <w:r w:rsidR="00B240BE">
        <w:fldChar w:fldCharType="end"/>
      </w:r>
      <w:r w:rsidR="00B240BE">
        <w:t>)</w:t>
      </w:r>
      <w:r w:rsidR="00C63FB1" w:rsidRPr="00AF146E">
        <w:t xml:space="preserve">. </w:t>
      </w:r>
      <w:r w:rsidR="00B240BE">
        <w:t>W</w:t>
      </w:r>
      <w:r w:rsidR="00C63FB1" w:rsidRPr="00AF146E">
        <w:t>hile we cannot</w:t>
      </w:r>
      <w:r>
        <w:t xml:space="preserve"> reliably</w:t>
      </w:r>
      <w:r w:rsidR="00C63FB1" w:rsidRPr="00AF146E">
        <w:t xml:space="preserve"> observe certain values of JND — either because the setup of the experiment makes them indistinguishable from chance, or because of ceilings and floors in observable JND due to the bounds on </w:t>
      </w:r>
      <w:r w:rsidR="00C63FB1" w:rsidRPr="00C63FB1">
        <w:rPr>
          <w:i/>
        </w:rPr>
        <w:t>r</w:t>
      </w:r>
      <w:r w:rsidR="00C63FB1" w:rsidRPr="00AF146E">
        <w:t xml:space="preserve"> — we can use observations close to or beyond those thresholds to estimate the proportion of values we might expect to see above them.</w:t>
      </w:r>
    </w:p>
    <w:p w14:paraId="7E686480" w14:textId="355C0938" w:rsidR="00C01902" w:rsidRPr="006E1133" w:rsidRDefault="006E1133" w:rsidP="00C01902">
      <w:pPr>
        <w:pStyle w:val="Body"/>
      </w:pPr>
      <w:r>
        <w:t xml:space="preserve">There are three potential ceilings in this experiment. The first two were discussed in Harrison </w:t>
      </w:r>
      <w:r w:rsidRPr="006E1133">
        <w:rPr>
          <w:i/>
        </w:rPr>
        <w:t>et al</w:t>
      </w:r>
      <w:r>
        <w:rPr>
          <w:i/>
        </w:rPr>
        <w:t xml:space="preserve">. </w:t>
      </w:r>
      <w:r>
        <w:t>but not addressed by their modelling procedure</w:t>
      </w:r>
      <w:r w:rsidR="002C6DE2">
        <w:t xml:space="preserve">, and the third is one we identified in our own analysis: </w:t>
      </w:r>
    </w:p>
    <w:p w14:paraId="010A1CF5" w14:textId="2E30A6A6" w:rsidR="002C6DE2" w:rsidRPr="002C6DE2" w:rsidRDefault="00F97C25" w:rsidP="006E1133">
      <w:pPr>
        <w:pStyle w:val="ListParagraph"/>
        <w:rPr>
          <w:b/>
        </w:rPr>
      </w:pPr>
      <w:r>
        <w:rPr>
          <w:noProof/>
        </w:rPr>
        <mc:AlternateContent>
          <mc:Choice Requires="wps">
            <w:drawing>
              <wp:anchor distT="0" distB="0" distL="114300" distR="114300" simplePos="0" relativeHeight="251665920" behindDoc="0" locked="0" layoutInCell="1" allowOverlap="0" wp14:anchorId="123F5AEA" wp14:editId="535E9BB2">
                <wp:simplePos x="0" y="0"/>
                <wp:positionH relativeFrom="margin">
                  <wp:posOffset>0</wp:posOffset>
                </wp:positionH>
                <wp:positionV relativeFrom="margin">
                  <wp:posOffset>1270</wp:posOffset>
                </wp:positionV>
                <wp:extent cx="3154680" cy="252730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154680" cy="2527300"/>
                        </a:xfrm>
                        <a:prstGeom prst="rect">
                          <a:avLst/>
                        </a:prstGeom>
                        <a:solidFill>
                          <a:prstClr val="white"/>
                        </a:solidFill>
                        <a:ln>
                          <a:noFill/>
                        </a:ln>
                        <a:effectLst/>
                      </wps:spPr>
                      <wps:txbx>
                        <w:txbxContent>
                          <w:p w14:paraId="2BA8E535" w14:textId="24ADC0DF" w:rsidR="00196990" w:rsidRDefault="00196990" w:rsidP="00C01902">
                            <w:pPr>
                              <w:jc w:val="center"/>
                            </w:pPr>
                            <w:r>
                              <w:rPr>
                                <w:noProof/>
                              </w:rPr>
                              <w:drawing>
                                <wp:inline distT="0" distB="0" distL="0" distR="0" wp14:anchorId="59CA0B16" wp14:editId="39DDD9B8">
                                  <wp:extent cx="1856596" cy="2148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ensored-example-edited-1.eps"/>
                                          <pic:cNvPicPr/>
                                        </pic:nvPicPr>
                                        <pic:blipFill>
                                          <a:blip r:embed="rId12">
                                            <a:extLst>
                                              <a:ext uri="{28A0092B-C50C-407E-A947-70E740481C1C}">
                                                <a14:useLocalDpi xmlns:a14="http://schemas.microsoft.com/office/drawing/2010/main" val="0"/>
                                              </a:ext>
                                            </a:extLst>
                                          </a:blip>
                                          <a:stretch>
                                            <a:fillRect/>
                                          </a:stretch>
                                        </pic:blipFill>
                                        <pic:spPr>
                                          <a:xfrm>
                                            <a:off x="0" y="0"/>
                                            <a:ext cx="1870757" cy="2165230"/>
                                          </a:xfrm>
                                          <a:prstGeom prst="rect">
                                            <a:avLst/>
                                          </a:prstGeom>
                                        </pic:spPr>
                                      </pic:pic>
                                    </a:graphicData>
                                  </a:graphic>
                                </wp:inline>
                              </w:drawing>
                            </w:r>
                          </w:p>
                          <w:p w14:paraId="597E018E" w14:textId="4A6444B9" w:rsidR="00196990" w:rsidRPr="00A573A0" w:rsidRDefault="00196990" w:rsidP="00C95F6C">
                            <w:pPr>
                              <w:pStyle w:val="FigureCaption"/>
                              <w:rPr>
                                <w:rFonts w:ascii="Cambria Math" w:hAnsi="Cambria Math"/>
                                <w:noProof/>
                                <w:sz w:val="18"/>
                              </w:rPr>
                            </w:pPr>
                            <w:bookmarkStart w:id="62" w:name="_Ref415264541"/>
                            <w:r>
                              <w:t xml:space="preserve">Fig. </w:t>
                            </w:r>
                            <w:fldSimple w:instr=" SEQ Fig. \* ARABIC ">
                              <w:r w:rsidR="00997C71">
                                <w:rPr>
                                  <w:noProof/>
                                </w:rPr>
                                <w:t>4</w:t>
                              </w:r>
                            </w:fldSimple>
                            <w:bookmarkEnd w:id="62"/>
                            <w:r>
                              <w:t>. An example of the use of censored regression to estimate a model when some of the data has been capped at a ceiling.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23F5AEA" id="Text Box 1" o:spid="_x0000_s1030" type="#_x0000_t202" style="position:absolute;left:0;text-align:left;margin-left:0;margin-top:.1pt;width:248.4pt;height:199pt;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" o:allowoverlap="f" stroked="f">
                <v:textbox style="mso-fit-shape-to-text:t" inset="0,0,0,0">
                  <w:txbxContent>
                    <w:p w14:paraId="2BA8E535" w14:textId="24ADC0DF" w:rsidR="00196990" w:rsidRDefault="00196990" w:rsidP="00C01902">
                      <w:pPr>
                        <w:jc w:val="center"/>
                      </w:pPr>
                      <w:r>
                        <w:rPr>
                          <w:noProof/>
                        </w:rPr>
                        <w:drawing>
                          <wp:inline distT="0" distB="0" distL="0" distR="0" wp14:anchorId="59CA0B16" wp14:editId="39DDD9B8">
                            <wp:extent cx="1856596" cy="2148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ensored-example-edited-1.eps"/>
                                    <pic:cNvPicPr/>
                                  </pic:nvPicPr>
                                  <pic:blipFill>
                                    <a:blip r:embed="rId12">
                                      <a:extLst>
                                        <a:ext uri="{28A0092B-C50C-407E-A947-70E740481C1C}">
                                          <a14:useLocalDpi xmlns:a14="http://schemas.microsoft.com/office/drawing/2010/main" val="0"/>
                                        </a:ext>
                                      </a:extLst>
                                    </a:blip>
                                    <a:stretch>
                                      <a:fillRect/>
                                    </a:stretch>
                                  </pic:blipFill>
                                  <pic:spPr>
                                    <a:xfrm>
                                      <a:off x="0" y="0"/>
                                      <a:ext cx="1870757" cy="2165230"/>
                                    </a:xfrm>
                                    <a:prstGeom prst="rect">
                                      <a:avLst/>
                                    </a:prstGeom>
                                  </pic:spPr>
                                </pic:pic>
                              </a:graphicData>
                            </a:graphic>
                          </wp:inline>
                        </w:drawing>
                      </w:r>
                    </w:p>
                    <w:p w14:paraId="597E018E" w14:textId="4A6444B9" w:rsidR="00196990" w:rsidRPr="00A573A0" w:rsidRDefault="00196990" w:rsidP="00C95F6C">
                      <w:pPr>
                        <w:pStyle w:val="FigureCaption"/>
                        <w:rPr>
                          <w:rFonts w:ascii="Cambria Math" w:hAnsi="Cambria Math"/>
                          <w:noProof/>
                          <w:sz w:val="18"/>
                        </w:rPr>
                      </w:pPr>
                      <w:bookmarkStart w:id="63" w:name="_Ref415264541"/>
                      <w:r>
                        <w:t xml:space="preserve">Fig. </w:t>
                      </w:r>
                      <w:fldSimple w:instr=" SEQ Fig. \* ARABIC ">
                        <w:r w:rsidR="00997C71">
                          <w:rPr>
                            <w:noProof/>
                          </w:rPr>
                          <w:t>4</w:t>
                        </w:r>
                      </w:fldSimple>
                      <w:bookmarkEnd w:id="63"/>
                      <w:r>
                        <w:t>. An example of the use of censored regression to estimate a model when some of the data has been capped at a ceiling.</w:t>
                      </w:r>
                    </w:p>
                  </w:txbxContent>
                </v:textbox>
                <w10:wrap type="square" anchorx="margin" anchory="margin"/>
              </v:shape>
            </w:pict>
          </mc:Fallback>
        </mc:AlternateContent>
      </w:r>
      <w:r w:rsidR="006E1133" w:rsidRPr="006E1133">
        <w:rPr>
          <w:b/>
        </w:rPr>
        <w:t>Chance</w:t>
      </w:r>
      <w:r w:rsidR="002C6DE2">
        <w:rPr>
          <w:b/>
        </w:rPr>
        <w:t xml:space="preserve"> = 0.45</w:t>
      </w:r>
      <w:r w:rsidR="006E1133" w:rsidRPr="006E1133">
        <w:rPr>
          <w:b/>
        </w:rPr>
        <w:t>:</w:t>
      </w:r>
      <w:r w:rsidR="006E1133">
        <w:t xml:space="preserve"> </w:t>
      </w:r>
      <w:r w:rsidR="002C6DE2">
        <w:t xml:space="preserve">Above the chance threshold, random guessing is equally as effective, so we should not expect values of JND much higher than this (see </w:t>
      </w:r>
      <w:r w:rsidR="00D87CFD">
        <w:rPr>
          <w:highlight w:val="yellow"/>
        </w:rPr>
        <w:fldChar w:fldCharType="begin"/>
      </w:r>
      <w:r w:rsidR="00D87CFD">
        <w:instrText xml:space="preserve"> REF _Ref415530909 \h </w:instrText>
      </w:r>
      <w:r w:rsidR="00D87CFD">
        <w:rPr>
          <w:highlight w:val="yellow"/>
        </w:rPr>
      </w:r>
      <w:r w:rsidR="00D87CFD">
        <w:rPr>
          <w:highlight w:val="yellow"/>
        </w:rPr>
        <w:fldChar w:fldCharType="separate"/>
      </w:r>
      <w:ins w:id="64" w:author="Matthew Kay" w:date="2015-06-23T18:02:00Z">
        <w:r w:rsidR="00997C71">
          <w:t xml:space="preserve">Fig. </w:t>
        </w:r>
        <w:r w:rsidR="00997C71">
          <w:rPr>
            <w:noProof/>
          </w:rPr>
          <w:t>5</w:t>
        </w:r>
      </w:ins>
      <w:del w:id="65" w:author="Matthew Kay" w:date="2015-06-23T17:08:00Z">
        <w:r w:rsidDel="006F5504">
          <w:delText xml:space="preserve">Fig. </w:delText>
        </w:r>
        <w:r w:rsidDel="006F5504">
          <w:rPr>
            <w:noProof/>
          </w:rPr>
          <w:delText>4</w:delText>
        </w:r>
      </w:del>
      <w:r w:rsidR="00D87CFD">
        <w:rPr>
          <w:highlight w:val="yellow"/>
        </w:rPr>
        <w:fldChar w:fldCharType="end"/>
      </w:r>
      <w:r w:rsidR="00D87CFD" w:rsidRPr="00D87CFD">
        <w:t xml:space="preserve"> and </w:t>
      </w:r>
      <w:r w:rsidR="00D87CFD">
        <w:rPr>
          <w:highlight w:val="yellow"/>
        </w:rPr>
        <w:fldChar w:fldCharType="begin"/>
      </w:r>
      <w:r w:rsidR="00D87CFD">
        <w:rPr>
          <w:highlight w:val="yellow"/>
        </w:rPr>
        <w:instrText xml:space="preserve"> REF _Ref415530912 \h </w:instrText>
      </w:r>
      <w:r w:rsidR="00D87CFD">
        <w:rPr>
          <w:highlight w:val="yellow"/>
        </w:rPr>
      </w:r>
      <w:r w:rsidR="00D87CFD">
        <w:rPr>
          <w:highlight w:val="yellow"/>
        </w:rPr>
        <w:fldChar w:fldCharType="separate"/>
      </w:r>
      <w:ins w:id="66" w:author="Matthew Kay" w:date="2015-06-23T18:02:00Z">
        <w:r w:rsidR="00997C71">
          <w:t xml:space="preserve">Fig. </w:t>
        </w:r>
        <w:r w:rsidR="00997C71">
          <w:rPr>
            <w:noProof/>
          </w:rPr>
          <w:t>6</w:t>
        </w:r>
      </w:ins>
      <w:del w:id="67" w:author="Matthew Kay" w:date="2015-06-23T17:08:00Z">
        <w:r w:rsidDel="006F5504">
          <w:delText xml:space="preserve">Fig. </w:delText>
        </w:r>
        <w:r w:rsidDel="006F5504">
          <w:rPr>
            <w:noProof/>
          </w:rPr>
          <w:delText>7</w:delText>
        </w:r>
      </w:del>
      <w:r w:rsidR="00D87CFD">
        <w:rPr>
          <w:highlight w:val="yellow"/>
        </w:rPr>
        <w:fldChar w:fldCharType="end"/>
      </w:r>
      <w:r w:rsidR="002C6DE2">
        <w:t>).</w:t>
      </w:r>
      <w:ins w:id="68" w:author="Matthew Kay" w:date="2015-06-23T15:20:00Z">
        <w:r w:rsidR="002168F8">
          <w:t xml:space="preserve"> The chance boundary was determined by simulating </w:t>
        </w:r>
      </w:ins>
      <w:ins w:id="69" w:author="Matthew Kay" w:date="2015-06-23T15:21:00Z">
        <w:r w:rsidR="002168F8">
          <w:t xml:space="preserve">a participant </w:t>
        </w:r>
      </w:ins>
      <w:ins w:id="70" w:author="Matthew Kay" w:date="2015-06-23T15:20:00Z">
        <w:r w:rsidR="002168F8">
          <w:t>guessing randomly in the staircase procedure</w:t>
        </w:r>
      </w:ins>
      <w:ins w:id="71" w:author="Matthew Kay" w:date="2015-06-23T15:21:00Z">
        <w:r w:rsidR="002168F8">
          <w:t>; see Section 3.2 of</w:t>
        </w:r>
      </w:ins>
      <w:ins w:id="72" w:author="Matthew Kay" w:date="2015-06-23T15:20:00Z">
        <w:r w:rsidR="002168F8">
          <w:t xml:space="preserve"> Harrison </w:t>
        </w:r>
        <w:r w:rsidR="002168F8" w:rsidRPr="002168F8">
          <w:rPr>
            <w:i/>
            <w:rPrChange w:id="73" w:author="Matthew Kay" w:date="2015-06-23T15:20:00Z">
              <w:rPr/>
            </w:rPrChange>
          </w:rPr>
          <w:t>et al</w:t>
        </w:r>
      </w:ins>
      <w:ins w:id="74" w:author="Matthew Kay" w:date="2015-06-23T15:21:00Z">
        <w:r w:rsidR="002168F8">
          <w:t xml:space="preserve"> </w:t>
        </w:r>
        <w:r w:rsidR="002168F8">
          <w:fldChar w:fldCharType="begin" w:fldLock="1"/>
        </w:r>
      </w:ins>
      <w:r w:rsidR="0035362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2168F8">
        <w:fldChar w:fldCharType="separate"/>
      </w:r>
      <w:r w:rsidR="002168F8" w:rsidRPr="002168F8">
        <w:rPr>
          <w:noProof/>
        </w:rPr>
        <w:t>[1]</w:t>
      </w:r>
      <w:ins w:id="75" w:author="Matthew Kay" w:date="2015-06-23T15:21:00Z">
        <w:r w:rsidR="002168F8">
          <w:fldChar w:fldCharType="end"/>
        </w:r>
      </w:ins>
      <w:ins w:id="76" w:author="Matthew Kay" w:date="2015-06-23T15:20:00Z">
        <w:r w:rsidR="002168F8" w:rsidRPr="002168F8">
          <w:rPr>
            <w:i/>
            <w:rPrChange w:id="77" w:author="Matthew Kay" w:date="2015-06-23T15:20:00Z">
              <w:rPr/>
            </w:rPrChange>
          </w:rPr>
          <w:t>.</w:t>
        </w:r>
      </w:ins>
    </w:p>
    <w:p w14:paraId="3F321E4B" w14:textId="7F67BD90" w:rsidR="006E1133" w:rsidRPr="002C6DE2" w:rsidRDefault="00C01902" w:rsidP="006E1133">
      <w:pPr>
        <w:pStyle w:val="ListParagraph"/>
        <w:rPr>
          <w:b/>
        </w:rPr>
      </w:pPr>
      <w:r>
        <w:rPr>
          <w:noProof/>
        </w:rPr>
        <mc:AlternateContent>
          <mc:Choice Requires="wps">
            <w:drawing>
              <wp:anchor distT="0" distB="0" distL="114300" distR="114300" simplePos="0" relativeHeight="251682304" behindDoc="0" locked="0" layoutInCell="1" allowOverlap="1" wp14:anchorId="3BE1621B" wp14:editId="6F87E84F">
                <wp:simplePos x="0" y="0"/>
                <wp:positionH relativeFrom="margin">
                  <wp:posOffset>3329940</wp:posOffset>
                </wp:positionH>
                <wp:positionV relativeFrom="margin">
                  <wp:posOffset>1270</wp:posOffset>
                </wp:positionV>
                <wp:extent cx="3182112" cy="2276856"/>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182112" cy="2276856"/>
                        </a:xfrm>
                        <a:prstGeom prst="rect">
                          <a:avLst/>
                        </a:prstGeom>
                        <a:solidFill>
                          <a:prstClr val="white"/>
                        </a:solidFill>
                        <a:ln>
                          <a:noFill/>
                        </a:ln>
                        <a:effectLst/>
                      </wps:spPr>
                      <wps:txbx>
                        <w:txbxContent>
                          <w:p w14:paraId="10EB003C" w14:textId="373E3656" w:rsidR="00196990" w:rsidRDefault="00196990" w:rsidP="00512C9E">
                            <w:r>
                              <w:rPr>
                                <w:noProof/>
                              </w:rPr>
                              <w:drawing>
                                <wp:inline distT="0" distB="0" distL="0" distR="0" wp14:anchorId="68B7590E" wp14:editId="15D466E2">
                                  <wp:extent cx="3185160" cy="1778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ensor-examples-edited-2.eps"/>
                                          <pic:cNvPicPr/>
                                        </pic:nvPicPr>
                                        <pic:blipFill>
                                          <a:blip r:embed="rId13">
                                            <a:extLst>
                                              <a:ext uri="{28A0092B-C50C-407E-A947-70E740481C1C}">
                                                <a14:useLocalDpi xmlns:a14="http://schemas.microsoft.com/office/drawing/2010/main" val="0"/>
                                              </a:ext>
                                            </a:extLst>
                                          </a:blip>
                                          <a:stretch>
                                            <a:fillRect/>
                                          </a:stretch>
                                        </pic:blipFill>
                                        <pic:spPr>
                                          <a:xfrm>
                                            <a:off x="0" y="0"/>
                                            <a:ext cx="3185160" cy="1778635"/>
                                          </a:xfrm>
                                          <a:prstGeom prst="rect">
                                            <a:avLst/>
                                          </a:prstGeom>
                                        </pic:spPr>
                                      </pic:pic>
                                    </a:graphicData>
                                  </a:graphic>
                                </wp:inline>
                              </w:drawing>
                            </w:r>
                          </w:p>
                          <w:p w14:paraId="0B595933" w14:textId="21CC7223" w:rsidR="00196990" w:rsidRPr="00512C9E" w:rsidRDefault="00196990" w:rsidP="00512C9E">
                            <w:pPr>
                              <w:pStyle w:val="FigureCaption"/>
                              <w:rPr>
                                <w:rFonts w:ascii="Times" w:hAnsi="Times"/>
                                <w:b/>
                                <w:noProof/>
                                <w:sz w:val="18"/>
                              </w:rPr>
                            </w:pPr>
                            <w:bookmarkStart w:id="78" w:name="_Ref415530909"/>
                            <w:r>
                              <w:t xml:space="preserve">Fig. </w:t>
                            </w:r>
                            <w:fldSimple w:instr=" SEQ Fig. \* ARABIC ">
                              <w:r w:rsidR="00997C71">
                                <w:rPr>
                                  <w:noProof/>
                                </w:rPr>
                                <w:t>5</w:t>
                              </w:r>
                            </w:fldSimple>
                            <w:bookmarkEnd w:id="78"/>
                            <w:r>
                              <w:t>. Data in two visualization </w:t>
                            </w:r>
                            <w:r w:rsidRPr="00DA164E">
                              <w:t>×</w:t>
                            </w:r>
                            <w:r>
                              <w:t xml:space="preserve"> direction pairs for approach </w:t>
                            </w:r>
                            <w:r w:rsidRPr="00512C9E">
                              <w:rPr>
                                <w:i/>
                              </w:rPr>
                              <w:t>from above</w:t>
                            </w:r>
                            <w:r>
                              <w:t>. The ceilings used to derive censoring thresholds for this approach are shown. Note how data bunches up near those thresholds.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BE1621B" id="Text Box 24" o:spid="_x0000_s1031" type="#_x0000_t202" style="position:absolute;left:0;text-align:left;margin-left:262.2pt;margin-top:.1pt;width:250.55pt;height:179.3pt;z-index:2516823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" stroked="f">
                <v:textbox style="mso-fit-shape-to-text:t" inset="0,0,0,0">
                  <w:txbxContent>
                    <w:p w14:paraId="10EB003C" w14:textId="373E3656" w:rsidR="00196990" w:rsidRDefault="00196990" w:rsidP="00512C9E">
                      <w:r>
                        <w:rPr>
                          <w:noProof/>
                        </w:rPr>
                        <w:drawing>
                          <wp:inline distT="0" distB="0" distL="0" distR="0" wp14:anchorId="68B7590E" wp14:editId="15D466E2">
                            <wp:extent cx="3185160" cy="1778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ensor-examples-edited-2.eps"/>
                                    <pic:cNvPicPr/>
                                  </pic:nvPicPr>
                                  <pic:blipFill>
                                    <a:blip r:embed="rId13">
                                      <a:extLst>
                                        <a:ext uri="{28A0092B-C50C-407E-A947-70E740481C1C}">
                                          <a14:useLocalDpi xmlns:a14="http://schemas.microsoft.com/office/drawing/2010/main" val="0"/>
                                        </a:ext>
                                      </a:extLst>
                                    </a:blip>
                                    <a:stretch>
                                      <a:fillRect/>
                                    </a:stretch>
                                  </pic:blipFill>
                                  <pic:spPr>
                                    <a:xfrm>
                                      <a:off x="0" y="0"/>
                                      <a:ext cx="3185160" cy="1778635"/>
                                    </a:xfrm>
                                    <a:prstGeom prst="rect">
                                      <a:avLst/>
                                    </a:prstGeom>
                                  </pic:spPr>
                                </pic:pic>
                              </a:graphicData>
                            </a:graphic>
                          </wp:inline>
                        </w:drawing>
                      </w:r>
                    </w:p>
                    <w:p w14:paraId="0B595933" w14:textId="21CC7223" w:rsidR="00196990" w:rsidRPr="00512C9E" w:rsidRDefault="00196990" w:rsidP="00512C9E">
                      <w:pPr>
                        <w:pStyle w:val="FigureCaption"/>
                        <w:rPr>
                          <w:rFonts w:ascii="Times" w:hAnsi="Times"/>
                          <w:b/>
                          <w:noProof/>
                          <w:sz w:val="18"/>
                        </w:rPr>
                      </w:pPr>
                      <w:bookmarkStart w:id="79" w:name="_Ref415530909"/>
                      <w:r>
                        <w:t xml:space="preserve">Fig. </w:t>
                      </w:r>
                      <w:fldSimple w:instr=" SEQ Fig. \* ARABIC ">
                        <w:r w:rsidR="00997C71">
                          <w:rPr>
                            <w:noProof/>
                          </w:rPr>
                          <w:t>5</w:t>
                        </w:r>
                      </w:fldSimple>
                      <w:bookmarkEnd w:id="79"/>
                      <w:r>
                        <w:t>. Data in two visualization </w:t>
                      </w:r>
                      <w:r w:rsidRPr="00DA164E">
                        <w:t>×</w:t>
                      </w:r>
                      <w:r>
                        <w:t xml:space="preserve"> direction pairs for approach </w:t>
                      </w:r>
                      <w:r w:rsidRPr="00512C9E">
                        <w:rPr>
                          <w:i/>
                        </w:rPr>
                        <w:t>from above</w:t>
                      </w:r>
                      <w:r>
                        <w:t>. The ceilings used to derive censoring thresholds for this approach are shown. Note how data bunches up near those thresholds.</w:t>
                      </w:r>
                    </w:p>
                  </w:txbxContent>
                </v:textbox>
                <w10:wrap type="square" anchorx="margin" anchory="margin"/>
              </v:shape>
            </w:pict>
          </mc:Fallback>
        </mc:AlternateContent>
      </w:r>
      <w:r w:rsidR="002C6DE2" w:rsidRPr="002C6DE2">
        <w:rPr>
          <w:b/>
        </w:rPr>
        <w:t xml:space="preserve">Ceiling from above = 1 </w:t>
      </w:r>
      <w:r w:rsidR="002C6DE2">
        <w:rPr>
          <w:b/>
        </w:rPr>
        <w:t>–</w:t>
      </w:r>
      <w:r w:rsidR="002C6DE2" w:rsidRPr="002C6DE2">
        <w:rPr>
          <w:b/>
        </w:rPr>
        <w:t xml:space="preserve"> </w:t>
      </w:r>
      <w:r w:rsidR="002C6DE2" w:rsidRPr="002C6DE2">
        <w:rPr>
          <w:b/>
          <w:i/>
        </w:rPr>
        <w:t>r</w:t>
      </w:r>
      <w:r w:rsidR="002C6DE2">
        <w:rPr>
          <w:b/>
        </w:rPr>
        <w:t>:</w:t>
      </w:r>
      <w:r w:rsidR="002C6DE2">
        <w:t xml:space="preserve"> When the approach is </w:t>
      </w:r>
      <w:r w:rsidR="002C6DE2" w:rsidRPr="00EE0A4D">
        <w:rPr>
          <w:i/>
        </w:rPr>
        <w:t>from above</w:t>
      </w:r>
      <w:r w:rsidR="002C6DE2">
        <w:t xml:space="preserve">, JND cannot be higher </w:t>
      </w:r>
      <w:proofErr w:type="gramStart"/>
      <w:r w:rsidR="002C6DE2">
        <w:t xml:space="preserve">than </w:t>
      </w:r>
      <w:proofErr w:type="gramEnd"/>
      <m:oMath>
        <m:r>
          <w:rPr>
            <w:rFonts w:ascii="Cambria Math" w:hAnsi="Cambria Math"/>
          </w:rPr>
          <m:t>1-r</m:t>
        </m:r>
      </m:oMath>
      <w:r w:rsidR="002C6DE2">
        <w:t xml:space="preserve">, as we </w:t>
      </w:r>
      <w:r w:rsidR="008816F4">
        <w:t xml:space="preserve">cannot </w:t>
      </w:r>
      <w:r w:rsidR="002C6DE2">
        <w:t xml:space="preserve">generate a plot with an </w:t>
      </w:r>
      <w:r w:rsidR="002C6DE2">
        <w:rPr>
          <w:i/>
        </w:rPr>
        <w:t>r</w:t>
      </w:r>
      <w:r w:rsidR="002C6DE2">
        <w:t xml:space="preserve"> value greater than 1</w:t>
      </w:r>
      <w:r w:rsidR="00B444F8">
        <w:t xml:space="preserve"> (</w:t>
      </w:r>
      <w:r w:rsidR="00D87CFD">
        <w:t xml:space="preserve">see </w:t>
      </w:r>
      <w:r w:rsidR="00D87CFD">
        <w:rPr>
          <w:highlight w:val="yellow"/>
        </w:rPr>
        <w:fldChar w:fldCharType="begin"/>
      </w:r>
      <w:r w:rsidR="00D87CFD">
        <w:instrText xml:space="preserve"> REF _Ref415530909 \h </w:instrText>
      </w:r>
      <w:r w:rsidR="00D87CFD">
        <w:rPr>
          <w:highlight w:val="yellow"/>
        </w:rPr>
      </w:r>
      <w:r w:rsidR="00D87CFD">
        <w:rPr>
          <w:highlight w:val="yellow"/>
        </w:rPr>
        <w:fldChar w:fldCharType="separate"/>
      </w:r>
      <w:ins w:id="80" w:author="Matthew Kay" w:date="2015-06-23T18:02:00Z">
        <w:r w:rsidR="00997C71">
          <w:t xml:space="preserve">Fig. </w:t>
        </w:r>
        <w:r w:rsidR="00997C71">
          <w:rPr>
            <w:noProof/>
          </w:rPr>
          <w:t>5</w:t>
        </w:r>
      </w:ins>
      <w:del w:id="81" w:author="Matthew Kay" w:date="2015-06-23T17:08:00Z">
        <w:r w:rsidR="00F97C25" w:rsidDel="006F5504">
          <w:delText xml:space="preserve">Fig. </w:delText>
        </w:r>
        <w:r w:rsidR="00F97C25" w:rsidDel="006F5504">
          <w:rPr>
            <w:noProof/>
          </w:rPr>
          <w:delText>4</w:delText>
        </w:r>
      </w:del>
      <w:r w:rsidR="00D87CFD">
        <w:rPr>
          <w:highlight w:val="yellow"/>
        </w:rPr>
        <w:fldChar w:fldCharType="end"/>
      </w:r>
      <w:r w:rsidR="00B444F8">
        <w:t>)</w:t>
      </w:r>
      <w:r w:rsidR="002C6DE2">
        <w:t>.</w:t>
      </w:r>
    </w:p>
    <w:p w14:paraId="02C034D0" w14:textId="0E507A17" w:rsidR="00EE0A4D" w:rsidRPr="00D87CFD" w:rsidRDefault="00C01902" w:rsidP="00D87CFD">
      <w:pPr>
        <w:pStyle w:val="ListParagraph"/>
        <w:rPr>
          <w:b/>
        </w:rPr>
      </w:pPr>
      <w:r>
        <w:rPr>
          <w:noProof/>
        </w:rPr>
        <mc:AlternateContent>
          <mc:Choice Requires="wps">
            <w:drawing>
              <wp:anchor distT="0" distB="0" distL="114300" distR="114300" simplePos="0" relativeHeight="251686400" behindDoc="0" locked="0" layoutInCell="1" allowOverlap="1" wp14:anchorId="27EFEEDE" wp14:editId="02FAD5DB">
                <wp:simplePos x="0" y="0"/>
                <wp:positionH relativeFrom="margin">
                  <wp:posOffset>3329940</wp:posOffset>
                </wp:positionH>
                <wp:positionV relativeFrom="page">
                  <wp:posOffset>3025140</wp:posOffset>
                </wp:positionV>
                <wp:extent cx="3182112" cy="2404872"/>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3182112" cy="2404872"/>
                        </a:xfrm>
                        <a:prstGeom prst="rect">
                          <a:avLst/>
                        </a:prstGeom>
                        <a:solidFill>
                          <a:prstClr val="white"/>
                        </a:solidFill>
                        <a:ln>
                          <a:noFill/>
                        </a:ln>
                        <a:effectLst/>
                      </wps:spPr>
                      <wps:txbx>
                        <w:txbxContent>
                          <w:p w14:paraId="44A94D76" w14:textId="7C4D15DB" w:rsidR="00196990" w:rsidRDefault="00196990" w:rsidP="00EE0A4D">
                            <w:r>
                              <w:rPr>
                                <w:noProof/>
                              </w:rPr>
                              <w:drawing>
                                <wp:inline distT="0" distB="0" distL="0" distR="0" wp14:anchorId="344C7708" wp14:editId="6B4520FA">
                                  <wp:extent cx="3181985" cy="1897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ensor-examples-edited-2-from_below.eps"/>
                                          <pic:cNvPicPr/>
                                        </pic:nvPicPr>
                                        <pic:blipFill>
                                          <a:blip r:embed="rId14">
                                            <a:extLst>
                                              <a:ext uri="{28A0092B-C50C-407E-A947-70E740481C1C}">
                                                <a14:useLocalDpi xmlns:a14="http://schemas.microsoft.com/office/drawing/2010/main" val="0"/>
                                              </a:ext>
                                            </a:extLst>
                                          </a:blip>
                                          <a:stretch>
                                            <a:fillRect/>
                                          </a:stretch>
                                        </pic:blipFill>
                                        <pic:spPr>
                                          <a:xfrm>
                                            <a:off x="0" y="0"/>
                                            <a:ext cx="3181985" cy="1897380"/>
                                          </a:xfrm>
                                          <a:prstGeom prst="rect">
                                            <a:avLst/>
                                          </a:prstGeom>
                                        </pic:spPr>
                                      </pic:pic>
                                    </a:graphicData>
                                  </a:graphic>
                                </wp:inline>
                              </w:drawing>
                            </w:r>
                          </w:p>
                          <w:p w14:paraId="6197A939" w14:textId="5B96B778" w:rsidR="00196990" w:rsidRPr="00EE0A4D" w:rsidRDefault="00196990" w:rsidP="00EE0A4D">
                            <w:pPr>
                              <w:pStyle w:val="FigureCaption"/>
                            </w:pPr>
                            <w:bookmarkStart w:id="82" w:name="_Ref415530912"/>
                            <w:r>
                              <w:t xml:space="preserve">Fig. </w:t>
                            </w:r>
                            <w:fldSimple w:instr=" SEQ Fig. \* ARABIC ">
                              <w:r w:rsidR="00997C71">
                                <w:rPr>
                                  <w:noProof/>
                                </w:rPr>
                                <w:t>6</w:t>
                              </w:r>
                            </w:fldSimple>
                            <w:bookmarkEnd w:id="82"/>
                            <w:r>
                              <w:t>. Data in two visualization </w:t>
                            </w:r>
                            <w:r w:rsidRPr="00DA164E">
                              <w:t>×</w:t>
                            </w:r>
                            <w:r>
                              <w:t xml:space="preserve"> direction pairs for approach </w:t>
                            </w:r>
                            <w:r w:rsidRPr="00512C9E">
                              <w:rPr>
                                <w:i/>
                              </w:rPr>
                              <w:t xml:space="preserve">from </w:t>
                            </w:r>
                            <w:r>
                              <w:rPr>
                                <w:i/>
                              </w:rPr>
                              <w:t>below</w:t>
                            </w:r>
                            <w:r>
                              <w:t>. The ceilings used to derive censoring thresholds for this approach are shown. Note how data bunches up near those thresholds.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7EFEEDE" id="Text Box 30" o:spid="_x0000_s1032" type="#_x0000_t202" style="position:absolute;left:0;text-align:left;margin-left:262.2pt;margin-top:238.2pt;width:250.55pt;height:189.35pt;z-index:2516864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" stroked="f">
                <v:textbox style="mso-fit-shape-to-text:t" inset="0,0,0,0">
                  <w:txbxContent>
                    <w:p w14:paraId="44A94D76" w14:textId="7C4D15DB" w:rsidR="00196990" w:rsidRDefault="00196990" w:rsidP="00EE0A4D">
                      <w:r>
                        <w:rPr>
                          <w:noProof/>
                        </w:rPr>
                        <w:drawing>
                          <wp:inline distT="0" distB="0" distL="0" distR="0" wp14:anchorId="344C7708" wp14:editId="6B4520FA">
                            <wp:extent cx="3181985" cy="1897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ensor-examples-edited-2-from_below.eps"/>
                                    <pic:cNvPicPr/>
                                  </pic:nvPicPr>
                                  <pic:blipFill>
                                    <a:blip r:embed="rId14">
                                      <a:extLst>
                                        <a:ext uri="{28A0092B-C50C-407E-A947-70E740481C1C}">
                                          <a14:useLocalDpi xmlns:a14="http://schemas.microsoft.com/office/drawing/2010/main" val="0"/>
                                        </a:ext>
                                      </a:extLst>
                                    </a:blip>
                                    <a:stretch>
                                      <a:fillRect/>
                                    </a:stretch>
                                  </pic:blipFill>
                                  <pic:spPr>
                                    <a:xfrm>
                                      <a:off x="0" y="0"/>
                                      <a:ext cx="3181985" cy="1897380"/>
                                    </a:xfrm>
                                    <a:prstGeom prst="rect">
                                      <a:avLst/>
                                    </a:prstGeom>
                                  </pic:spPr>
                                </pic:pic>
                              </a:graphicData>
                            </a:graphic>
                          </wp:inline>
                        </w:drawing>
                      </w:r>
                    </w:p>
                    <w:p w14:paraId="6197A939" w14:textId="5B96B778" w:rsidR="00196990" w:rsidRPr="00EE0A4D" w:rsidRDefault="00196990" w:rsidP="00EE0A4D">
                      <w:pPr>
                        <w:pStyle w:val="FigureCaption"/>
                      </w:pPr>
                      <w:bookmarkStart w:id="83" w:name="_Ref415530912"/>
                      <w:r>
                        <w:t xml:space="preserve">Fig. </w:t>
                      </w:r>
                      <w:fldSimple w:instr=" SEQ Fig. \* ARABIC ">
                        <w:r w:rsidR="00997C71">
                          <w:rPr>
                            <w:noProof/>
                          </w:rPr>
                          <w:t>6</w:t>
                        </w:r>
                      </w:fldSimple>
                      <w:bookmarkEnd w:id="83"/>
                      <w:r>
                        <w:t>. Data in two visualization </w:t>
                      </w:r>
                      <w:r w:rsidRPr="00DA164E">
                        <w:t>×</w:t>
                      </w:r>
                      <w:r>
                        <w:t xml:space="preserve"> direction pairs for approach </w:t>
                      </w:r>
                      <w:r w:rsidRPr="00512C9E">
                        <w:rPr>
                          <w:i/>
                        </w:rPr>
                        <w:t xml:space="preserve">from </w:t>
                      </w:r>
                      <w:r>
                        <w:rPr>
                          <w:i/>
                        </w:rPr>
                        <w:t>below</w:t>
                      </w:r>
                      <w:r>
                        <w:t>. The ceilings used to derive censoring thresholds for this approach are shown. Note how data bunches up near those thresholds.</w:t>
                      </w:r>
                    </w:p>
                  </w:txbxContent>
                </v:textbox>
                <w10:wrap type="square" anchorx="margin" anchory="page"/>
              </v:shape>
            </w:pict>
          </mc:Fallback>
        </mc:AlternateContent>
      </w:r>
      <w:r w:rsidR="002C6DE2">
        <w:rPr>
          <w:b/>
        </w:rPr>
        <w:t xml:space="preserve">Ceiling from below = </w:t>
      </w:r>
      <w:r w:rsidR="002C6DE2">
        <w:rPr>
          <w:b/>
          <w:i/>
        </w:rPr>
        <w:t>r</w:t>
      </w:r>
      <w:r w:rsidR="002C6DE2" w:rsidRPr="002C6DE2">
        <w:rPr>
          <w:b/>
        </w:rPr>
        <w:t>:</w:t>
      </w:r>
      <w:r w:rsidR="002C6DE2" w:rsidRPr="002C6DE2">
        <w:t xml:space="preserve"> When </w:t>
      </w:r>
      <w:r w:rsidR="002C6DE2">
        <w:t xml:space="preserve">the approach is </w:t>
      </w:r>
      <w:r w:rsidR="002C6DE2" w:rsidRPr="00EE0A4D">
        <w:rPr>
          <w:i/>
        </w:rPr>
        <w:t>from below</w:t>
      </w:r>
      <w:r w:rsidR="002C6DE2">
        <w:t xml:space="preserve">, JND </w:t>
      </w:r>
      <w:r w:rsidR="002C6DE2" w:rsidRPr="002C6DE2">
        <w:rPr>
          <w:i/>
        </w:rPr>
        <w:t>can</w:t>
      </w:r>
      <w:r w:rsidR="002C6DE2">
        <w:t xml:space="preserve"> be less than</w:t>
      </w:r>
      <w:r w:rsidR="008816F4">
        <w:t xml:space="preserve"> </w:t>
      </w:r>
      <w:r w:rsidR="008816F4" w:rsidRPr="008816F4">
        <w:rPr>
          <w:i/>
        </w:rPr>
        <w:t>r</w:t>
      </w:r>
      <w:r w:rsidR="002C6DE2">
        <w:t xml:space="preserve"> (indicating comparison to some </w:t>
      </w:r>
      <m:oMath>
        <m:r>
          <w:rPr>
            <w:rFonts w:ascii="Cambria Math" w:hAnsi="Cambria Math"/>
          </w:rPr>
          <m:t>r&lt;0</m:t>
        </m:r>
      </m:oMath>
      <w:r w:rsidR="002C6DE2">
        <w:t xml:space="preserve">, which was allowed in the experimental setup </w:t>
      </w:r>
      <w:r w:rsidR="002C6DE2">
        <w:fldChar w:fldCharType="begin" w:fldLock="1"/>
      </w:r>
      <w:r w:rsidR="00F428D1">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2C6DE2">
        <w:fldChar w:fldCharType="separate"/>
      </w:r>
      <w:r w:rsidR="002C6DE2" w:rsidRPr="002C6DE2">
        <w:rPr>
          <w:noProof/>
        </w:rPr>
        <w:t>[1]</w:t>
      </w:r>
      <w:r w:rsidR="002C6DE2">
        <w:fldChar w:fldCharType="end"/>
      </w:r>
      <w:r w:rsidR="002C6DE2">
        <w:t xml:space="preserve">). However, the data suggests that the threshold at 0 in some visualizations may nevertheless have caused a ceiling on JND (perhaps due to some perceptual difference in positive or negative correlations) — see </w:t>
      </w:r>
      <w:r w:rsidR="00D87CFD">
        <w:rPr>
          <w:highlight w:val="yellow"/>
        </w:rPr>
        <w:fldChar w:fldCharType="begin"/>
      </w:r>
      <w:r w:rsidR="00D87CFD">
        <w:instrText xml:space="preserve"> REF _Ref415530912 \h </w:instrText>
      </w:r>
      <w:r w:rsidR="00D87CFD">
        <w:rPr>
          <w:highlight w:val="yellow"/>
        </w:rPr>
      </w:r>
      <w:r w:rsidR="00D87CFD">
        <w:rPr>
          <w:highlight w:val="yellow"/>
        </w:rPr>
        <w:fldChar w:fldCharType="separate"/>
      </w:r>
      <w:ins w:id="84" w:author="Matthew Kay" w:date="2015-06-23T18:02:00Z">
        <w:r w:rsidR="00997C71">
          <w:t xml:space="preserve">Fig. </w:t>
        </w:r>
        <w:r w:rsidR="00997C71">
          <w:rPr>
            <w:noProof/>
          </w:rPr>
          <w:t>6</w:t>
        </w:r>
      </w:ins>
      <w:del w:id="85" w:author="Matthew Kay" w:date="2015-06-23T17:08:00Z">
        <w:r w:rsidR="00F97C25" w:rsidDel="006F5504">
          <w:delText xml:space="preserve">Fig. </w:delText>
        </w:r>
        <w:r w:rsidR="00F97C25" w:rsidDel="006F5504">
          <w:rPr>
            <w:noProof/>
          </w:rPr>
          <w:delText>7</w:delText>
        </w:r>
      </w:del>
      <w:r w:rsidR="00D87CFD">
        <w:rPr>
          <w:highlight w:val="yellow"/>
        </w:rPr>
        <w:fldChar w:fldCharType="end"/>
      </w:r>
      <w:r w:rsidR="002C6DE2">
        <w:t>. We therefore t</w:t>
      </w:r>
      <w:r w:rsidR="00263093">
        <w:t xml:space="preserve">ake the conservative approach to censor this data </w:t>
      </w:r>
      <w:r w:rsidR="002C6DE2">
        <w:t xml:space="preserve">when </w:t>
      </w:r>
      <w:r w:rsidR="00263093">
        <w:t xml:space="preserve">the </w:t>
      </w:r>
      <w:r w:rsidR="002C6DE2">
        <w:t>approach is from below.</w:t>
      </w:r>
    </w:p>
    <w:p w14:paraId="7CFBADE6" w14:textId="4068791B" w:rsidR="00263093" w:rsidRDefault="00F97C25" w:rsidP="006E1133">
      <w:pPr>
        <w:pStyle w:val="BodyNoIndent"/>
      </w:pPr>
      <w:r>
        <w:rPr>
          <w:noProof/>
        </w:rPr>
        <mc:AlternateContent>
          <mc:Choice Requires="wps">
            <w:drawing>
              <wp:anchor distT="0" distB="0" distL="114300" distR="114300" simplePos="0" relativeHeight="251690496" behindDoc="0" locked="0" layoutInCell="1" allowOverlap="1" wp14:anchorId="28319654" wp14:editId="10163AE8">
                <wp:simplePos x="0" y="0"/>
                <wp:positionH relativeFrom="margin">
                  <wp:posOffset>3329940</wp:posOffset>
                </wp:positionH>
                <wp:positionV relativeFrom="page">
                  <wp:posOffset>5387340</wp:posOffset>
                </wp:positionV>
                <wp:extent cx="3181985" cy="1981200"/>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3181985" cy="1981200"/>
                        </a:xfrm>
                        <a:prstGeom prst="rect">
                          <a:avLst/>
                        </a:prstGeom>
                        <a:solidFill>
                          <a:prstClr val="white"/>
                        </a:solidFill>
                        <a:ln>
                          <a:noFill/>
                        </a:ln>
                        <a:effectLst/>
                      </wps:spPr>
                      <wps:txbx>
                        <w:txbxContent>
                          <w:p w14:paraId="76DA706F" w14:textId="19D2B65A" w:rsidR="00196990" w:rsidRDefault="00EF6912" w:rsidP="005A05AE">
                            <w:pPr>
                              <w:pPrChange w:id="86" w:author="Matthew Kay" w:date="2015-06-23T17:00:00Z">
                                <w:pPr>
                                  <w:jc w:val="center"/>
                                </w:pPr>
                              </w:pPrChange>
                            </w:pPr>
                            <w:ins w:id="87" w:author="Matthew Kay" w:date="2015-06-23T17:13:00Z">
                              <w:r>
                                <w:t xml:space="preserve">      </w:t>
                              </w:r>
                            </w:ins>
                            <w:ins w:id="88" w:author="Matthew Kay" w:date="2015-06-23T17:00:00Z">
                              <w:r w:rsidR="005A05AE">
                                <w:t xml:space="preserve">     </w:t>
                              </w:r>
                            </w:ins>
                            <w:ins w:id="89" w:author="Matthew Kay" w:date="2015-06-23T17:18:00Z">
                              <w:r w:rsidR="00586070">
                                <w:rPr>
                                  <w:noProof/>
                                </w:rPr>
                                <w:drawing>
                                  <wp:inline distT="0" distB="0" distL="0" distR="0" wp14:anchorId="43AA6121" wp14:editId="2E573007">
                                    <wp:extent cx="2416056" cy="32689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ensor-bias-edited-2.eps"/>
                                            <pic:cNvPicPr/>
                                          </pic:nvPicPr>
                                          <pic:blipFill>
                                            <a:blip r:embed="rId15">
                                              <a:extLst>
                                                <a:ext uri="{28A0092B-C50C-407E-A947-70E740481C1C}">
                                                  <a14:useLocalDpi xmlns:a14="http://schemas.microsoft.com/office/drawing/2010/main" val="0"/>
                                                </a:ext>
                                              </a:extLst>
                                            </a:blip>
                                            <a:stretch>
                                              <a:fillRect/>
                                            </a:stretch>
                                          </pic:blipFill>
                                          <pic:spPr>
                                            <a:xfrm>
                                              <a:off x="0" y="0"/>
                                              <a:ext cx="2420383" cy="3274834"/>
                                            </a:xfrm>
                                            <a:prstGeom prst="rect">
                                              <a:avLst/>
                                            </a:prstGeom>
                                          </pic:spPr>
                                        </pic:pic>
                                      </a:graphicData>
                                    </a:graphic>
                                  </wp:inline>
                                </w:drawing>
                              </w:r>
                            </w:ins>
                            <w:del w:id="90" w:author="Matthew Kay" w:date="2015-06-23T16:59:00Z">
                              <w:r w:rsidR="00196990" w:rsidDel="005A05AE">
                                <w:rPr>
                                  <w:noProof/>
                                </w:rPr>
                                <w:drawing>
                                  <wp:inline distT="0" distB="0" distL="0" distR="0" wp14:anchorId="5E08F8B4" wp14:editId="314A0E2A">
                                    <wp:extent cx="2615216" cy="17449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ensor-bias-edited-1.eps"/>
                                            <pic:cNvPicPr/>
                                          </pic:nvPicPr>
                                          <pic:blipFill>
                                            <a:blip r:embed="rId16">
                                              <a:extLst>
                                                <a:ext uri="{28A0092B-C50C-407E-A947-70E740481C1C}">
                                                  <a14:useLocalDpi xmlns:a14="http://schemas.microsoft.com/office/drawing/2010/main" val="0"/>
                                                </a:ext>
                                              </a:extLst>
                                            </a:blip>
                                            <a:stretch>
                                              <a:fillRect/>
                                            </a:stretch>
                                          </pic:blipFill>
                                          <pic:spPr>
                                            <a:xfrm>
                                              <a:off x="0" y="0"/>
                                              <a:ext cx="2624838" cy="1751400"/>
                                            </a:xfrm>
                                            <a:prstGeom prst="rect">
                                              <a:avLst/>
                                            </a:prstGeom>
                                          </pic:spPr>
                                        </pic:pic>
                                      </a:graphicData>
                                    </a:graphic>
                                  </wp:inline>
                                </w:drawing>
                              </w:r>
                            </w:del>
                          </w:p>
                          <w:p w14:paraId="7AD30907" w14:textId="01723D26" w:rsidR="00196990" w:rsidRPr="00C01902" w:rsidRDefault="00196990" w:rsidP="00C01902">
                            <w:pPr>
                              <w:pStyle w:val="FigureCaption"/>
                            </w:pPr>
                            <w:bookmarkStart w:id="91" w:name="_Ref415533129"/>
                            <w:r>
                              <w:t xml:space="preserve">Fig. </w:t>
                            </w:r>
                            <w:fldSimple w:instr=" SEQ Fig. \* ARABIC ">
                              <w:r w:rsidR="00997C71">
                                <w:rPr>
                                  <w:noProof/>
                                </w:rPr>
                                <w:t>7</w:t>
                              </w:r>
                            </w:fldSimple>
                            <w:bookmarkEnd w:id="91"/>
                            <w:r>
                              <w:t xml:space="preserve">. Comparison of </w:t>
                            </w:r>
                            <w:del w:id="92" w:author="Matthew Kay" w:date="2015-06-23T16:59:00Z">
                              <w:r w:rsidDel="005A05AE">
                                <w:delText xml:space="preserve">a </w:delText>
                              </w:r>
                            </w:del>
                            <w:r>
                              <w:t>model</w:t>
                            </w:r>
                            <w:ins w:id="93" w:author="Matthew Kay" w:date="2015-06-23T16:59:00Z">
                              <w:r w:rsidR="005A05AE">
                                <w:t>s</w:t>
                              </w:r>
                            </w:ins>
                            <w:r>
                              <w:t xml:space="preserve"> fit to all data for line</w:t>
                            </w:r>
                            <w:ins w:id="94" w:author="Matthew Kay" w:date="2015-06-23T17:00:00Z">
                              <w:r w:rsidR="005A05AE">
                                <w:t>–</w:t>
                              </w:r>
                            </w:ins>
                            <w:del w:id="95" w:author="Matthew Kay" w:date="2015-06-23T17:00:00Z">
                              <w:r w:rsidDel="005A05AE">
                                <w:delText>-</w:delText>
                              </w:r>
                            </w:del>
                            <w:r>
                              <w:t xml:space="preserve">positive </w:t>
                            </w:r>
                            <w:ins w:id="96" w:author="Matthew Kay" w:date="2015-06-23T17:00:00Z">
                              <w:r w:rsidR="005A05AE">
                                <w:t xml:space="preserve">and donut–positive </w:t>
                              </w:r>
                            </w:ins>
                            <w:r>
                              <w:t xml:space="preserve">with </w:t>
                            </w:r>
                            <w:ins w:id="97" w:author="Matthew Kay" w:date="2015-06-23T17:09:00Z">
                              <w:r w:rsidR="006F5504">
                                <w:t>and</w:t>
                              </w:r>
                            </w:ins>
                            <w:del w:id="98" w:author="Matthew Kay" w:date="2015-06-23T17:09:00Z">
                              <w:r w:rsidDel="006F5504">
                                <w:delText>or</w:delText>
                              </w:r>
                            </w:del>
                            <w:r>
                              <w:t xml:space="preserve"> without censoring</w:t>
                            </w:r>
                            <w:ins w:id="99" w:author="Matthew Kay" w:date="2015-06-23T17:10:00Z">
                              <w:r w:rsidR="006F5504">
                                <w:t>,</w:t>
                              </w:r>
                            </w:ins>
                            <w:del w:id="100" w:author="Matthew Kay" w:date="2015-06-23T17:10:00Z">
                              <w:r w:rsidDel="006F5504">
                                <w:delText>.</w:delText>
                              </w:r>
                            </w:del>
                            <w:ins w:id="101" w:author="Matthew Kay" w:date="2015-06-23T17:01:00Z">
                              <w:r w:rsidR="005A05AE">
                                <w:t xml:space="preserve"> show</w:t>
                              </w:r>
                            </w:ins>
                            <w:ins w:id="102" w:author="Matthew Kay" w:date="2015-06-23T17:10:00Z">
                              <w:r w:rsidR="006F5504">
                                <w:t>ing</w:t>
                              </w:r>
                            </w:ins>
                            <w:ins w:id="103" w:author="Matthew Kay" w:date="2015-06-23T17:01:00Z">
                              <w:r w:rsidR="005A05AE">
                                <w:t xml:space="preserve"> how censoring </w:t>
                              </w:r>
                            </w:ins>
                            <w:ins w:id="104" w:author="Matthew Kay" w:date="2015-06-23T17:02:00Z">
                              <w:r w:rsidR="005A05AE">
                                <w:t xml:space="preserve">responds </w:t>
                              </w:r>
                            </w:ins>
                            <w:ins w:id="105" w:author="Matthew Kay" w:date="2015-06-23T17:01:00Z">
                              <w:r w:rsidR="005A05AE">
                                <w:t>to</w:t>
                              </w:r>
                            </w:ins>
                            <w:ins w:id="106" w:author="Matthew Kay" w:date="2015-06-23T17:02:00Z">
                              <w:r w:rsidR="005A05AE">
                                <w:t xml:space="preserve"> </w:t>
                              </w:r>
                            </w:ins>
                            <w:ins w:id="107" w:author="Matthew Kay" w:date="2015-06-23T17:10:00Z">
                              <w:r w:rsidR="006F5504">
                                <w:t xml:space="preserve">when </w:t>
                              </w:r>
                            </w:ins>
                            <w:ins w:id="108" w:author="Matthew Kay" w:date="2015-06-23T17:01:00Z">
                              <w:r w:rsidR="005A05AE">
                                <w:t xml:space="preserve">some observations </w:t>
                              </w:r>
                            </w:ins>
                            <w:ins w:id="109" w:author="Matthew Kay" w:date="2015-06-23T17:10:00Z">
                              <w:r w:rsidR="006F5504">
                                <w:t xml:space="preserve">or </w:t>
                              </w:r>
                            </w:ins>
                            <w:ins w:id="110" w:author="Matthew Kay" w:date="2015-06-23T17:01:00Z">
                              <w:r w:rsidR="005A05AE">
                                <w:t xml:space="preserve">many observations </w:t>
                              </w:r>
                            </w:ins>
                            <w:ins w:id="111" w:author="Matthew Kay" w:date="2015-06-23T17:10:00Z">
                              <w:r w:rsidR="006F5504">
                                <w:t>are censored</w:t>
                              </w:r>
                            </w:ins>
                            <w:ins w:id="112" w:author="Matthew Kay" w:date="2015-06-23T17:02:00Z">
                              <w:r w:rsidR="005A05AE">
                                <w:t xml:space="preserve">. In conditions with few </w:t>
                              </w:r>
                            </w:ins>
                            <w:ins w:id="113" w:author="Matthew Kay" w:date="2015-06-23T17:10:00Z">
                              <w:r w:rsidR="006F5504">
                                <w:t xml:space="preserve">censored </w:t>
                              </w:r>
                            </w:ins>
                            <w:ins w:id="114" w:author="Matthew Kay" w:date="2015-06-23T17:02:00Z">
                              <w:r w:rsidR="005A05AE">
                                <w:t>observations (not shown), the censored model fit is virtually identical to the uncensored fit.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8319654" id="Text Box 44" o:spid="_x0000_s1033" type="#_x0000_t202" style="position:absolute;left:0;text-align:left;margin-left:262.2pt;margin-top:424.2pt;width:250.55pt;height:156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" stroked="f">
                <v:textbox style="mso-fit-shape-to-text:t" inset="0,0,0,0">
                  <w:txbxContent>
                    <w:p w14:paraId="76DA706F" w14:textId="19D2B65A" w:rsidR="00196990" w:rsidRDefault="00EF6912" w:rsidP="005A05AE">
                      <w:pPr>
                        <w:pPrChange w:id="115" w:author="Matthew Kay" w:date="2015-06-23T17:00:00Z">
                          <w:pPr>
                            <w:jc w:val="center"/>
                          </w:pPr>
                        </w:pPrChange>
                      </w:pPr>
                      <w:ins w:id="116" w:author="Matthew Kay" w:date="2015-06-23T17:13:00Z">
                        <w:r>
                          <w:t xml:space="preserve">      </w:t>
                        </w:r>
                      </w:ins>
                      <w:ins w:id="117" w:author="Matthew Kay" w:date="2015-06-23T17:00:00Z">
                        <w:r w:rsidR="005A05AE">
                          <w:t xml:space="preserve">     </w:t>
                        </w:r>
                      </w:ins>
                      <w:ins w:id="118" w:author="Matthew Kay" w:date="2015-06-23T17:18:00Z">
                        <w:r w:rsidR="00586070">
                          <w:rPr>
                            <w:noProof/>
                          </w:rPr>
                          <w:drawing>
                            <wp:inline distT="0" distB="0" distL="0" distR="0" wp14:anchorId="43AA6121" wp14:editId="2E573007">
                              <wp:extent cx="2416056" cy="32689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ensor-bias-edited-2.eps"/>
                                      <pic:cNvPicPr/>
                                    </pic:nvPicPr>
                                    <pic:blipFill>
                                      <a:blip r:embed="rId15">
                                        <a:extLst>
                                          <a:ext uri="{28A0092B-C50C-407E-A947-70E740481C1C}">
                                            <a14:useLocalDpi xmlns:a14="http://schemas.microsoft.com/office/drawing/2010/main" val="0"/>
                                          </a:ext>
                                        </a:extLst>
                                      </a:blip>
                                      <a:stretch>
                                        <a:fillRect/>
                                      </a:stretch>
                                    </pic:blipFill>
                                    <pic:spPr>
                                      <a:xfrm>
                                        <a:off x="0" y="0"/>
                                        <a:ext cx="2420383" cy="3274834"/>
                                      </a:xfrm>
                                      <a:prstGeom prst="rect">
                                        <a:avLst/>
                                      </a:prstGeom>
                                    </pic:spPr>
                                  </pic:pic>
                                </a:graphicData>
                              </a:graphic>
                            </wp:inline>
                          </w:drawing>
                        </w:r>
                      </w:ins>
                      <w:del w:id="119" w:author="Matthew Kay" w:date="2015-06-23T16:59:00Z">
                        <w:r w:rsidR="00196990" w:rsidDel="005A05AE">
                          <w:rPr>
                            <w:noProof/>
                          </w:rPr>
                          <w:drawing>
                            <wp:inline distT="0" distB="0" distL="0" distR="0" wp14:anchorId="5E08F8B4" wp14:editId="314A0E2A">
                              <wp:extent cx="2615216" cy="17449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ensor-bias-edited-1.eps"/>
                                      <pic:cNvPicPr/>
                                    </pic:nvPicPr>
                                    <pic:blipFill>
                                      <a:blip r:embed="rId16">
                                        <a:extLst>
                                          <a:ext uri="{28A0092B-C50C-407E-A947-70E740481C1C}">
                                            <a14:useLocalDpi xmlns:a14="http://schemas.microsoft.com/office/drawing/2010/main" val="0"/>
                                          </a:ext>
                                        </a:extLst>
                                      </a:blip>
                                      <a:stretch>
                                        <a:fillRect/>
                                      </a:stretch>
                                    </pic:blipFill>
                                    <pic:spPr>
                                      <a:xfrm>
                                        <a:off x="0" y="0"/>
                                        <a:ext cx="2624838" cy="1751400"/>
                                      </a:xfrm>
                                      <a:prstGeom prst="rect">
                                        <a:avLst/>
                                      </a:prstGeom>
                                    </pic:spPr>
                                  </pic:pic>
                                </a:graphicData>
                              </a:graphic>
                            </wp:inline>
                          </w:drawing>
                        </w:r>
                      </w:del>
                    </w:p>
                    <w:p w14:paraId="7AD30907" w14:textId="01723D26" w:rsidR="00196990" w:rsidRPr="00C01902" w:rsidRDefault="00196990" w:rsidP="00C01902">
                      <w:pPr>
                        <w:pStyle w:val="FigureCaption"/>
                      </w:pPr>
                      <w:bookmarkStart w:id="120" w:name="_Ref415533129"/>
                      <w:r>
                        <w:t xml:space="preserve">Fig. </w:t>
                      </w:r>
                      <w:fldSimple w:instr=" SEQ Fig. \* ARABIC ">
                        <w:r w:rsidR="00997C71">
                          <w:rPr>
                            <w:noProof/>
                          </w:rPr>
                          <w:t>7</w:t>
                        </w:r>
                      </w:fldSimple>
                      <w:bookmarkEnd w:id="120"/>
                      <w:r>
                        <w:t xml:space="preserve">. Comparison of </w:t>
                      </w:r>
                      <w:del w:id="121" w:author="Matthew Kay" w:date="2015-06-23T16:59:00Z">
                        <w:r w:rsidDel="005A05AE">
                          <w:delText xml:space="preserve">a </w:delText>
                        </w:r>
                      </w:del>
                      <w:r>
                        <w:t>model</w:t>
                      </w:r>
                      <w:ins w:id="122" w:author="Matthew Kay" w:date="2015-06-23T16:59:00Z">
                        <w:r w:rsidR="005A05AE">
                          <w:t>s</w:t>
                        </w:r>
                      </w:ins>
                      <w:r>
                        <w:t xml:space="preserve"> fit to all data for line</w:t>
                      </w:r>
                      <w:ins w:id="123" w:author="Matthew Kay" w:date="2015-06-23T17:00:00Z">
                        <w:r w:rsidR="005A05AE">
                          <w:t>–</w:t>
                        </w:r>
                      </w:ins>
                      <w:del w:id="124" w:author="Matthew Kay" w:date="2015-06-23T17:00:00Z">
                        <w:r w:rsidDel="005A05AE">
                          <w:delText>-</w:delText>
                        </w:r>
                      </w:del>
                      <w:r>
                        <w:t xml:space="preserve">positive </w:t>
                      </w:r>
                      <w:ins w:id="125" w:author="Matthew Kay" w:date="2015-06-23T17:00:00Z">
                        <w:r w:rsidR="005A05AE">
                          <w:t xml:space="preserve">and donut–positive </w:t>
                        </w:r>
                      </w:ins>
                      <w:r>
                        <w:t xml:space="preserve">with </w:t>
                      </w:r>
                      <w:ins w:id="126" w:author="Matthew Kay" w:date="2015-06-23T17:09:00Z">
                        <w:r w:rsidR="006F5504">
                          <w:t>and</w:t>
                        </w:r>
                      </w:ins>
                      <w:del w:id="127" w:author="Matthew Kay" w:date="2015-06-23T17:09:00Z">
                        <w:r w:rsidDel="006F5504">
                          <w:delText>or</w:delText>
                        </w:r>
                      </w:del>
                      <w:r>
                        <w:t xml:space="preserve"> without censoring</w:t>
                      </w:r>
                      <w:ins w:id="128" w:author="Matthew Kay" w:date="2015-06-23T17:10:00Z">
                        <w:r w:rsidR="006F5504">
                          <w:t>,</w:t>
                        </w:r>
                      </w:ins>
                      <w:del w:id="129" w:author="Matthew Kay" w:date="2015-06-23T17:10:00Z">
                        <w:r w:rsidDel="006F5504">
                          <w:delText>.</w:delText>
                        </w:r>
                      </w:del>
                      <w:ins w:id="130" w:author="Matthew Kay" w:date="2015-06-23T17:01:00Z">
                        <w:r w:rsidR="005A05AE">
                          <w:t xml:space="preserve"> show</w:t>
                        </w:r>
                      </w:ins>
                      <w:ins w:id="131" w:author="Matthew Kay" w:date="2015-06-23T17:10:00Z">
                        <w:r w:rsidR="006F5504">
                          <w:t>ing</w:t>
                        </w:r>
                      </w:ins>
                      <w:ins w:id="132" w:author="Matthew Kay" w:date="2015-06-23T17:01:00Z">
                        <w:r w:rsidR="005A05AE">
                          <w:t xml:space="preserve"> how censoring </w:t>
                        </w:r>
                      </w:ins>
                      <w:ins w:id="133" w:author="Matthew Kay" w:date="2015-06-23T17:02:00Z">
                        <w:r w:rsidR="005A05AE">
                          <w:t xml:space="preserve">responds </w:t>
                        </w:r>
                      </w:ins>
                      <w:ins w:id="134" w:author="Matthew Kay" w:date="2015-06-23T17:01:00Z">
                        <w:r w:rsidR="005A05AE">
                          <w:t>to</w:t>
                        </w:r>
                      </w:ins>
                      <w:ins w:id="135" w:author="Matthew Kay" w:date="2015-06-23T17:02:00Z">
                        <w:r w:rsidR="005A05AE">
                          <w:t xml:space="preserve"> </w:t>
                        </w:r>
                      </w:ins>
                      <w:ins w:id="136" w:author="Matthew Kay" w:date="2015-06-23T17:10:00Z">
                        <w:r w:rsidR="006F5504">
                          <w:t xml:space="preserve">when </w:t>
                        </w:r>
                      </w:ins>
                      <w:ins w:id="137" w:author="Matthew Kay" w:date="2015-06-23T17:01:00Z">
                        <w:r w:rsidR="005A05AE">
                          <w:t xml:space="preserve">some observations </w:t>
                        </w:r>
                      </w:ins>
                      <w:ins w:id="138" w:author="Matthew Kay" w:date="2015-06-23T17:10:00Z">
                        <w:r w:rsidR="006F5504">
                          <w:t xml:space="preserve">or </w:t>
                        </w:r>
                      </w:ins>
                      <w:ins w:id="139" w:author="Matthew Kay" w:date="2015-06-23T17:01:00Z">
                        <w:r w:rsidR="005A05AE">
                          <w:t xml:space="preserve">many observations </w:t>
                        </w:r>
                      </w:ins>
                      <w:ins w:id="140" w:author="Matthew Kay" w:date="2015-06-23T17:10:00Z">
                        <w:r w:rsidR="006F5504">
                          <w:t>are censored</w:t>
                        </w:r>
                      </w:ins>
                      <w:ins w:id="141" w:author="Matthew Kay" w:date="2015-06-23T17:02:00Z">
                        <w:r w:rsidR="005A05AE">
                          <w:t xml:space="preserve">. In conditions with few </w:t>
                        </w:r>
                      </w:ins>
                      <w:ins w:id="142" w:author="Matthew Kay" w:date="2015-06-23T17:10:00Z">
                        <w:r w:rsidR="006F5504">
                          <w:t xml:space="preserve">censored </w:t>
                        </w:r>
                      </w:ins>
                      <w:ins w:id="143" w:author="Matthew Kay" w:date="2015-06-23T17:02:00Z">
                        <w:r w:rsidR="005A05AE">
                          <w:t>observations (not shown), the censored model fit is virtually identical to the uncensored fit.</w:t>
                        </w:r>
                      </w:ins>
                    </w:p>
                  </w:txbxContent>
                </v:textbox>
                <w10:wrap type="topAndBottom" anchorx="margin" anchory="page"/>
              </v:shape>
            </w:pict>
          </mc:Fallback>
        </mc:AlternateContent>
      </w:r>
      <w:r w:rsidR="002C6DE2">
        <w:t xml:space="preserve">Finally, it is worth noting that we cannot simply censor at the thresholds described, as </w:t>
      </w:r>
      <w:r w:rsidR="00B444F8">
        <w:t xml:space="preserve">the data tends to bunch up </w:t>
      </w:r>
      <w:r w:rsidR="00B444F8" w:rsidRPr="00263093">
        <w:rPr>
          <w:i/>
        </w:rPr>
        <w:t>just below</w:t>
      </w:r>
      <w:r w:rsidR="00B444F8">
        <w:t xml:space="preserve"> the</w:t>
      </w:r>
      <w:r w:rsidR="00263093">
        <w:t>se</w:t>
      </w:r>
      <w:r w:rsidR="00B444F8">
        <w:t xml:space="preserve"> thresholds. We therefore censor at 0.05 less than these </w:t>
      </w:r>
      <w:r w:rsidR="00A96278">
        <w:t xml:space="preserve">thresholds, which was chosen </w:t>
      </w:r>
      <w:r w:rsidR="00B444F8">
        <w:t xml:space="preserve">based on examining plots like </w:t>
      </w:r>
      <w:r w:rsidR="00D87CFD">
        <w:fldChar w:fldCharType="begin"/>
      </w:r>
      <w:r w:rsidR="00D87CFD">
        <w:instrText xml:space="preserve"> REF _Ref415530909 \h </w:instrText>
      </w:r>
      <w:r w:rsidR="00D87CFD">
        <w:fldChar w:fldCharType="separate"/>
      </w:r>
      <w:ins w:id="144" w:author="Matthew Kay" w:date="2015-06-23T18:02:00Z">
        <w:r w:rsidR="00997C71">
          <w:t xml:space="preserve">Fig. </w:t>
        </w:r>
        <w:r w:rsidR="00997C71">
          <w:rPr>
            <w:noProof/>
          </w:rPr>
          <w:t>5</w:t>
        </w:r>
      </w:ins>
      <w:del w:id="145" w:author="Matthew Kay" w:date="2015-06-23T17:08:00Z">
        <w:r w:rsidDel="006F5504">
          <w:delText xml:space="preserve">Fig. </w:delText>
        </w:r>
        <w:r w:rsidDel="006F5504">
          <w:rPr>
            <w:noProof/>
          </w:rPr>
          <w:delText>4</w:delText>
        </w:r>
      </w:del>
      <w:r w:rsidR="00D87CFD">
        <w:fldChar w:fldCharType="end"/>
      </w:r>
      <w:r w:rsidR="00D87CFD">
        <w:t xml:space="preserve"> and </w:t>
      </w:r>
      <w:r w:rsidR="00D87CFD">
        <w:fldChar w:fldCharType="begin"/>
      </w:r>
      <w:r w:rsidR="00D87CFD">
        <w:instrText xml:space="preserve"> REF _Ref415530912 \h </w:instrText>
      </w:r>
      <w:r w:rsidR="00D87CFD">
        <w:fldChar w:fldCharType="separate"/>
      </w:r>
      <w:ins w:id="146" w:author="Matthew Kay" w:date="2015-06-23T18:02:00Z">
        <w:r w:rsidR="00997C71">
          <w:t xml:space="preserve">Fig. </w:t>
        </w:r>
        <w:r w:rsidR="00997C71">
          <w:rPr>
            <w:noProof/>
          </w:rPr>
          <w:t>6</w:t>
        </w:r>
      </w:ins>
      <w:del w:id="147" w:author="Matthew Kay" w:date="2015-06-23T17:08:00Z">
        <w:r w:rsidDel="006F5504">
          <w:delText xml:space="preserve">Fig. </w:delText>
        </w:r>
        <w:r w:rsidDel="006F5504">
          <w:rPr>
            <w:noProof/>
          </w:rPr>
          <w:delText>7</w:delText>
        </w:r>
      </w:del>
      <w:r w:rsidR="00D87CFD">
        <w:fldChar w:fldCharType="end"/>
      </w:r>
      <w:r w:rsidR="00D87CFD">
        <w:t xml:space="preserve"> </w:t>
      </w:r>
      <w:r w:rsidR="00B444F8">
        <w:t xml:space="preserve">to ensure that the dense set of observations just below the thresholds are </w:t>
      </w:r>
      <w:r w:rsidR="00263093">
        <w:t>censored</w:t>
      </w:r>
      <w:r w:rsidR="00B444F8">
        <w:t xml:space="preserve">. </w:t>
      </w:r>
      <w:r w:rsidR="00CF3B6A">
        <w:t>W</w:t>
      </w:r>
      <w:r w:rsidR="00B444F8">
        <w:t xml:space="preserve">e also tried </w:t>
      </w:r>
      <w:r w:rsidR="00CF3B6A">
        <w:t>censoring</w:t>
      </w:r>
      <w:r w:rsidR="00B444F8">
        <w:t xml:space="preserve"> </w:t>
      </w:r>
      <w:r w:rsidR="00CF3B6A">
        <w:t xml:space="preserve">further below </w:t>
      </w:r>
      <w:r w:rsidR="00B444F8">
        <w:t>(at 0.1 less than these thresholds) and saw similar results</w:t>
      </w:r>
      <w:r w:rsidR="00263093">
        <w:t xml:space="preserve"> from the model</w:t>
      </w:r>
      <w:r w:rsidR="00B444F8">
        <w:t>, suggesting 0.05 is a reasonable offset here.</w:t>
      </w:r>
    </w:p>
    <w:p w14:paraId="72AB2786" w14:textId="0A9B4A99" w:rsidR="00314127" w:rsidRDefault="00263093" w:rsidP="00263093">
      <w:pPr>
        <w:pStyle w:val="Body"/>
      </w:pPr>
      <w:r>
        <w:t>To incorporate the censoring described, w</w:t>
      </w:r>
      <w:r w:rsidR="00314127">
        <w:t xml:space="preserve">e </w:t>
      </w:r>
      <w:r>
        <w:t xml:space="preserve">first </w:t>
      </w:r>
      <w:r w:rsidR="00314127">
        <w:t xml:space="preserve">define a censoring threshold </w:t>
      </w:r>
      <m:oMath>
        <m:sSub>
          <m:sSubPr>
            <m:ctrlPr>
              <w:rPr>
                <w:rFonts w:ascii="Cambria Math" w:hAnsi="Cambria Math"/>
                <w:i/>
              </w:rPr>
            </m:ctrlPr>
          </m:sSubPr>
          <m:e>
            <m:r>
              <w:rPr>
                <w:rFonts w:ascii="Cambria Math" w:hAnsi="Cambria Math"/>
              </w:rPr>
              <m:t>c</m:t>
            </m:r>
          </m:e>
          <m:sub>
            <m:r>
              <w:rPr>
                <w:rFonts w:ascii="Cambria Math" w:hAnsi="Cambria Math"/>
              </w:rPr>
              <m:t>i,v</m:t>
            </m:r>
          </m:sub>
        </m:sSub>
      </m:oMath>
      <w:r>
        <w:t xml:space="preserve"> that </w:t>
      </w:r>
      <w:r w:rsidR="00314127">
        <w:t xml:space="preserve">varies depending on </w:t>
      </w:r>
      <w:r w:rsidR="00EE5282">
        <w:rPr>
          <w:i/>
        </w:rPr>
        <w:t>r</w:t>
      </w:r>
      <w:r w:rsidR="00EE5282">
        <w:t xml:space="preserve"> and the approach:</w:t>
      </w:r>
    </w:p>
    <w:p w14:paraId="2B1831B9" w14:textId="77777777" w:rsidR="00EE5282" w:rsidRDefault="00EE5282" w:rsidP="00C95F6C">
      <w:pPr>
        <w:pStyle w:val="Body"/>
      </w:pPr>
    </w:p>
    <w:p w14:paraId="5A384B5D" w14:textId="674B9901" w:rsidR="00047789" w:rsidRPr="003C677D" w:rsidRDefault="00196990" w:rsidP="00C95F6C">
      <m:oMathPara>
        <m:oMathParaPr>
          <m:jc m:val="center"/>
        </m:oMathParaPr>
        <m:oMath>
          <m:m>
            <m:mPr>
              <m:cGpRule m:val="4"/>
              <m:cGp m:val="1"/>
              <m:mcs>
                <m:mc>
                  <m:mcPr>
                    <m:count m:val="2"/>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d>
                  <m:dPr>
                    <m:begChr m:val="{"/>
                    <m:endChr m:val=""/>
                    <m:ctrlPr>
                      <w:rPr>
                        <w:rFonts w:ascii="Cambria Math" w:eastAsia="Cambria Math" w:hAnsi="Cambria Math"/>
                      </w:rPr>
                    </m:ctrlPr>
                  </m:dPr>
                  <m:e>
                    <m:eqArr>
                      <m:eqArrPr>
                        <m:ctrlPr>
                          <w:rPr>
                            <w:rFonts w:ascii="Cambria Math" w:eastAsia="Cambria Math" w:hAnsi="Cambria Math"/>
                          </w:rPr>
                        </m:ctrlPr>
                      </m:eqArrPr>
                      <m:e>
                        <m:r>
                          <m:rPr>
                            <m:sty m:val="p"/>
                          </m:rPr>
                          <w:rPr>
                            <w:rFonts w:ascii="Cambria Math" w:eastAsia="Cambria Math" w:hAnsi="Cambria Math"/>
                          </w:rPr>
                          <m:t>min(</m:t>
                        </m:r>
                        <m:sSub>
                          <m:sSubPr>
                            <m:ctrlPr>
                              <w:rPr>
                                <w:rFonts w:ascii="Cambria Math" w:eastAsia="Cambria Math" w:hAnsi="Cambria Math"/>
                              </w:rPr>
                            </m:ctrlPr>
                          </m:sSubPr>
                          <m:e>
                            <m:r>
                              <m:rPr>
                                <m:sty m:val="p"/>
                              </m:rPr>
                              <w:rPr>
                                <w:rFonts w:ascii="Cambria Math" w:eastAsia="Cambria Math" w:hAnsi="Cambria Math"/>
                              </w:rPr>
                              <m:t>0.95-</m:t>
                            </m:r>
                            <m:r>
                              <w:rPr>
                                <w:rFonts w:ascii="Cambria Math" w:eastAsia="Cambria Math" w:hAnsi="Cambria Math"/>
                              </w:rPr>
                              <m:t>r</m:t>
                            </m:r>
                          </m:e>
                          <m:sub>
                            <m:r>
                              <w:rPr>
                                <w:rFonts w:ascii="Cambria Math" w:eastAsia="Cambria Math" w:hAnsi="Cambria Math"/>
                              </w:rPr>
                              <m:t>i</m:t>
                            </m:r>
                          </m:sub>
                        </m:sSub>
                        <m:r>
                          <m:rPr>
                            <m:sty m:val="p"/>
                          </m:rPr>
                          <w:rPr>
                            <w:rFonts w:ascii="Cambria Math" w:eastAsia="Cambria Math" w:hAnsi="Cambria Math"/>
                          </w:rPr>
                          <m:t>, 0.4),  &amp;</m:t>
                        </m:r>
                        <m:sSub>
                          <m:sSubPr>
                            <m:ctrlPr>
                              <w:rPr>
                                <w:rFonts w:ascii="Cambria Math" w:eastAsia="Cambria Math" w:hAnsi="Cambria Math"/>
                                <w:iCs/>
                              </w:rPr>
                            </m:ctrlPr>
                          </m:sSubPr>
                          <m:e>
                            <m:r>
                              <w:rPr>
                                <w:rFonts w:ascii="Cambria Math" w:eastAsia="Cambria Math" w:hAnsi="Cambria Math"/>
                              </w:rPr>
                              <m:t>a</m:t>
                            </m:r>
                            <m:ctrlPr>
                              <w:rPr>
                                <w:rFonts w:ascii="Cambria Math" w:eastAsia="Cambria Math" w:hAnsi="Cambria Math"/>
                              </w:rPr>
                            </m:ctrlPr>
                          </m:e>
                          <m:sub>
                            <m:r>
                              <w:rPr>
                                <w:rFonts w:ascii="Cambria Math" w:eastAsia="Cambria Math" w:hAnsi="Cambria Math"/>
                              </w:rPr>
                              <m:t>i</m:t>
                            </m:r>
                          </m:sub>
                        </m:sSub>
                        <m:r>
                          <m:rPr>
                            <m:sty m:val="p"/>
                          </m:rPr>
                          <w:rPr>
                            <w:rFonts w:ascii="Cambria Math" w:eastAsia="Cambria Math" w:hAnsi="Cambria Math"/>
                          </w:rPr>
                          <m:t>=-1</m:t>
                        </m:r>
                      </m:e>
                      <m:e>
                        <m:r>
                          <m:rPr>
                            <m:sty m:val="p"/>
                          </m:rPr>
                          <w:rPr>
                            <w:rFonts w:ascii="Cambria Math" w:eastAsia="Cambria Math" w:hAnsi="Cambria Math"/>
                          </w:rPr>
                          <m:t>min(</m:t>
                        </m:r>
                        <m:sSub>
                          <m:sSubPr>
                            <m:ctrlPr>
                              <w:rPr>
                                <w:rFonts w:ascii="Cambria Math" w:eastAsia="Cambria Math" w:hAnsi="Cambria Math"/>
                              </w:rPr>
                            </m:ctrlPr>
                          </m:sSubPr>
                          <m:e>
                            <m:r>
                              <w:rPr>
                                <w:rFonts w:ascii="Cambria Math" w:eastAsia="Cambria Math" w:hAnsi="Cambria Math"/>
                              </w:rPr>
                              <m:t>r</m:t>
                            </m:r>
                          </m:e>
                          <m:sub>
                            <m:r>
                              <w:rPr>
                                <w:rFonts w:ascii="Cambria Math" w:eastAsia="Cambria Math" w:hAnsi="Cambria Math"/>
                              </w:rPr>
                              <m:t>i</m:t>
                            </m:r>
                          </m:sub>
                        </m:sSub>
                        <m:r>
                          <m:rPr>
                            <m:sty m:val="p"/>
                          </m:rPr>
                          <w:rPr>
                            <w:rFonts w:ascii="Cambria Math" w:eastAsia="Cambria Math" w:hAnsi="Cambria Math"/>
                          </w:rPr>
                          <m:t>-0.05, 0.4),  &amp;</m:t>
                        </m:r>
                        <m:sSub>
                          <m:sSubPr>
                            <m:ctrlPr>
                              <w:rPr>
                                <w:rFonts w:ascii="Cambria Math" w:eastAsia="Cambria Math" w:hAnsi="Cambria Math"/>
                                <w:iCs/>
                              </w:rPr>
                            </m:ctrlPr>
                          </m:sSubPr>
                          <m:e>
                            <m:r>
                              <w:rPr>
                                <w:rFonts w:ascii="Cambria Math" w:eastAsia="Cambria Math" w:hAnsi="Cambria Math"/>
                              </w:rPr>
                              <m:t>a</m:t>
                            </m:r>
                            <m:ctrlPr>
                              <w:rPr>
                                <w:rFonts w:ascii="Cambria Math" w:eastAsia="Cambria Math" w:hAnsi="Cambria Math"/>
                              </w:rPr>
                            </m:ctrlPr>
                          </m:e>
                          <m:sub>
                            <m:r>
                              <w:rPr>
                                <w:rFonts w:ascii="Cambria Math" w:eastAsia="Cambria Math" w:hAnsi="Cambria Math"/>
                              </w:rPr>
                              <m:t>i</m:t>
                            </m:r>
                          </m:sub>
                        </m:sSub>
                        <m:r>
                          <m:rPr>
                            <m:sty m:val="p"/>
                          </m:rPr>
                          <w:rPr>
                            <w:rFonts w:ascii="Cambria Math" w:eastAsia="Cambria Math" w:hAnsi="Cambria Math"/>
                          </w:rPr>
                          <m:t>=1</m:t>
                        </m:r>
                      </m:e>
                    </m:eqArr>
                  </m:e>
                </m:d>
              </m:e>
            </m:mr>
          </m:m>
        </m:oMath>
      </m:oMathPara>
    </w:p>
    <w:p w14:paraId="3CB021BA" w14:textId="77777777" w:rsidR="00EE5282" w:rsidRPr="00EE5282" w:rsidRDefault="00EE5282" w:rsidP="00C95F6C">
      <w:pPr>
        <w:pStyle w:val="Body"/>
      </w:pPr>
    </w:p>
    <w:p w14:paraId="4C0AA879" w14:textId="6FE3F971" w:rsidR="007D0B04" w:rsidRDefault="00263093" w:rsidP="006E1133">
      <w:pPr>
        <w:pStyle w:val="BodyNoIndent"/>
      </w:pPr>
      <w:r>
        <w:t>Then w</w:t>
      </w:r>
      <w:r w:rsidR="00047789">
        <w:t xml:space="preserve">e use the log-linear model to predict a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rsidR="00047789">
        <w:t xml:space="preserve"> instead </w:t>
      </w:r>
      <w:proofErr w:type="gramStart"/>
      <w:r w:rsidR="00047789">
        <w:t xml:space="preserve">of </w:t>
      </w:r>
      <w:proofErr w:type="gramEnd"/>
      <m:oMath>
        <m:r>
          <w:rPr>
            <w:rFonts w:ascii="Cambria Math" w:hAnsi="Cambria Math"/>
          </w:rPr>
          <m:t>y</m:t>
        </m:r>
      </m:oMath>
      <w:r w:rsidR="00047789">
        <w:t>:</w:t>
      </w:r>
    </w:p>
    <w:p w14:paraId="4FEE03DF" w14:textId="658D4DEC" w:rsidR="00047789" w:rsidRDefault="00047789" w:rsidP="00C95F6C">
      <w:pPr>
        <w:pStyle w:val="Body"/>
      </w:pPr>
    </w:p>
    <w:p w14:paraId="79175AA6" w14:textId="5E1F986A" w:rsidR="00047789" w:rsidRPr="00AF146E" w:rsidRDefault="00196990"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color w:val="C00000"/>
                              </w:rPr>
                              <m:t>*</m:t>
                            </m:r>
                          </m:sup>
                        </m:sSubSup>
                      </m:e>
                    </m:d>
                  </m:e>
                </m:func>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,3</m:t>
                    </m:r>
                  </m:sub>
                </m:sSub>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,4</m:t>
                    </m:r>
                  </m:sub>
                </m:sSub>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0FFD8DF1" w14:textId="23DE9B42" w:rsidR="00047789" w:rsidRDefault="00047789" w:rsidP="00C95F6C">
      <w:pPr>
        <w:pStyle w:val="Body"/>
      </w:pPr>
    </w:p>
    <w:p w14:paraId="0D3AFEF1" w14:textId="6F747257" w:rsidR="00047789" w:rsidRPr="00047789" w:rsidRDefault="00263093" w:rsidP="006E1133">
      <w:pPr>
        <w:pStyle w:val="BodyNoIndent"/>
      </w:pPr>
      <w:r>
        <w:t>Finally, w</w:t>
      </w:r>
      <w:r w:rsidR="00374501">
        <w:t>e re</w:t>
      </w:r>
      <w:r w:rsidR="00047789">
        <w:t xml:space="preserve">define </w:t>
      </w:r>
      <w:r w:rsidR="00047789">
        <w:rPr>
          <w:i/>
        </w:rPr>
        <w:t>y</w:t>
      </w:r>
      <w:r w:rsidR="00047789">
        <w:t xml:space="preserve"> as being equal to the censoring threshold at the corresponding value of </w:t>
      </w:r>
      <w:r w:rsidR="00047789">
        <w:rPr>
          <w:i/>
        </w:rPr>
        <w:t xml:space="preserve">r </w:t>
      </w:r>
      <w:r w:rsidR="00047789">
        <w:t>if its observed value is greater than that threshold.</w:t>
      </w:r>
      <w:r w:rsidR="00945C53">
        <w:rPr>
          <w:rStyle w:val="FootnoteReference"/>
        </w:rPr>
        <w:footnoteReference w:id="5"/>
      </w:r>
      <w:r w:rsidR="00047789">
        <w:t xml:space="preserve"> </w:t>
      </w:r>
      <w:r w:rsidR="000C6B79">
        <w:t>The</w:t>
      </w:r>
      <w:r w:rsidR="00047789">
        <w:t xml:space="preserve"> model then predicts </w:t>
      </w:r>
      <m:oMath>
        <m:r>
          <w:rPr>
            <w:rFonts w:ascii="Cambria Math" w:hAnsi="Cambria Math"/>
          </w:rPr>
          <m:t>y</m:t>
        </m:r>
      </m:oMath>
      <w:r w:rsidR="00047789">
        <w:t xml:space="preserve"> based on the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rsidR="00047789">
        <w:t xml:space="preserve"> and the censoring threshold </w:t>
      </w:r>
      <w:r w:rsidR="00047789">
        <w:rPr>
          <w:i/>
        </w:rPr>
        <w:t>c</w:t>
      </w:r>
      <w:r w:rsidR="00047789">
        <w:t>:</w:t>
      </w:r>
    </w:p>
    <w:p w14:paraId="2B53135B" w14:textId="749A6DFF" w:rsidR="00F0178A" w:rsidRPr="005A5673" w:rsidRDefault="00F0178A" w:rsidP="00C95F6C">
      <w:pPr>
        <w:pStyle w:val="Body"/>
      </w:pPr>
    </w:p>
    <w:p w14:paraId="2D1A5F8E" w14:textId="0B3BA30C" w:rsidR="00047789" w:rsidRPr="0096658C" w:rsidRDefault="00196990"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e>
                <m:r>
                  <m:rPr>
                    <m:sty m:val="p"/>
                  </m:rPr>
                  <w:rPr>
                    <w:rFonts w:ascii="Cambria Math" w:hAnsi="Cambria Math"/>
                  </w:rPr>
                  <m:t>=</m:t>
                </m:r>
              </m:e>
              <m:e>
                <m:d>
                  <m:dPr>
                    <m:begChr m:val="{"/>
                    <m:endChr m:val=""/>
                    <m:ctrlPr>
                      <w:rPr>
                        <w:rFonts w:ascii="Cambria Math" w:hAnsi="Cambria Math"/>
                      </w:rPr>
                    </m:ctrlPr>
                  </m:dPr>
                  <m:e>
                    <m:eqArr>
                      <m:eqArrPr>
                        <m:ctrlPr>
                          <w:rPr>
                            <w:rFonts w:ascii="Cambria Math" w:hAnsi="Cambria Math"/>
                          </w:rPr>
                        </m:ctrlPr>
                      </m:eqArrPr>
                      <m:e>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r>
                          <m:rPr>
                            <m:sty m:val="p"/>
                          </m:rPr>
                          <w:rPr>
                            <w:rFonts w:ascii="Cambria Math" w:hAnsi="Cambria Math"/>
                          </w:rPr>
                          <m:t>,  &amp;</m:t>
                        </m:r>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e>
                      <m:e>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r>
                          <m:rPr>
                            <m:sty m:val="p"/>
                          </m:rPr>
                          <w:rPr>
                            <w:rFonts w:ascii="Cambria Math" w:hAnsi="Cambria Math"/>
                          </w:rPr>
                          <m:t>,  &amp;</m:t>
                        </m:r>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r>
                          <m:rPr>
                            <m:sty m:val="p"/>
                          </m:rPr>
                          <w:rPr>
                            <w:rFonts w:ascii="Cambria Math" w:hAnsi="Cambria Math"/>
                          </w:rPr>
                          <m:t>&gt;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e>
                    </m:eqArr>
                  </m:e>
                </m:d>
              </m:e>
            </m:mr>
          </m:m>
        </m:oMath>
      </m:oMathPara>
    </w:p>
    <w:p w14:paraId="67D087BA" w14:textId="77777777" w:rsidR="00047789" w:rsidRDefault="00047789" w:rsidP="00C95F6C">
      <w:pPr>
        <w:pStyle w:val="Body"/>
      </w:pPr>
    </w:p>
    <w:p w14:paraId="45F3CCCD" w14:textId="77777777" w:rsidR="00047789" w:rsidRDefault="00701E02" w:rsidP="00C95F6C">
      <w:pPr>
        <w:pStyle w:val="Heading2"/>
      </w:pPr>
      <w:r>
        <w:t>Bias in uncensored model</w:t>
      </w:r>
    </w:p>
    <w:p w14:paraId="3504B355" w14:textId="71E5CA4F" w:rsidR="00701E02" w:rsidRPr="00701E02" w:rsidRDefault="00701E02" w:rsidP="006E1133">
      <w:pPr>
        <w:pStyle w:val="BodyNoIndent"/>
      </w:pPr>
      <w:r>
        <w:t>The censored model allows us to address problems of bias caused by JND being underestimated near the ceilings described above. See</w:t>
      </w:r>
      <w:r w:rsidR="00C01902">
        <w:t xml:space="preserve"> </w:t>
      </w:r>
      <w:r w:rsidR="00C01902">
        <w:rPr>
          <w:highlight w:val="yellow"/>
        </w:rPr>
        <w:fldChar w:fldCharType="begin"/>
      </w:r>
      <w:r w:rsidR="00C01902">
        <w:instrText xml:space="preserve"> REF _Ref415533129 \h </w:instrText>
      </w:r>
      <w:r w:rsidR="00C01902">
        <w:rPr>
          <w:highlight w:val="yellow"/>
        </w:rPr>
      </w:r>
      <w:r w:rsidR="00C01902">
        <w:rPr>
          <w:highlight w:val="yellow"/>
        </w:rPr>
        <w:fldChar w:fldCharType="separate"/>
      </w:r>
      <w:ins w:id="148" w:author="Matthew Kay" w:date="2015-06-23T18:02:00Z">
        <w:r w:rsidR="00997C71">
          <w:t xml:space="preserve">Fig. </w:t>
        </w:r>
        <w:r w:rsidR="00997C71">
          <w:rPr>
            <w:noProof/>
          </w:rPr>
          <w:t>7</w:t>
        </w:r>
      </w:ins>
      <w:del w:id="149" w:author="Matthew Kay" w:date="2015-06-23T17:08:00Z">
        <w:r w:rsidR="00F97C25" w:rsidDel="006F5504">
          <w:delText xml:space="preserve">Fig. </w:delText>
        </w:r>
        <w:r w:rsidR="00F97C25" w:rsidDel="006F5504">
          <w:rPr>
            <w:noProof/>
          </w:rPr>
          <w:delText>6</w:delText>
        </w:r>
      </w:del>
      <w:r w:rsidR="00C01902">
        <w:rPr>
          <w:highlight w:val="yellow"/>
        </w:rPr>
        <w:fldChar w:fldCharType="end"/>
      </w:r>
      <w:r>
        <w:t xml:space="preserve">, which compares </w:t>
      </w:r>
      <w:del w:id="150" w:author="Matthew Kay" w:date="2015-06-23T17:19:00Z">
        <w:r w:rsidDel="00032192">
          <w:delText xml:space="preserve">the </w:delText>
        </w:r>
      </w:del>
      <w:r>
        <w:t xml:space="preserve">censored </w:t>
      </w:r>
      <w:r w:rsidR="00CF3B6A">
        <w:t>model</w:t>
      </w:r>
      <w:ins w:id="151" w:author="Matthew Kay" w:date="2015-06-23T17:19:00Z">
        <w:r w:rsidR="00032192">
          <w:t>s</w:t>
        </w:r>
      </w:ins>
      <w:r>
        <w:t xml:space="preserve"> for </w:t>
      </w:r>
      <w:r w:rsidR="00C01902">
        <w:t>line</w:t>
      </w:r>
      <w:ins w:id="152" w:author="Matthew Kay" w:date="2015-06-23T17:19:00Z">
        <w:r w:rsidR="00032192">
          <w:t>–</w:t>
        </w:r>
      </w:ins>
      <w:del w:id="153" w:author="Matthew Kay" w:date="2015-06-23T17:19:00Z">
        <w:r w:rsidR="00C01902" w:rsidDel="00032192">
          <w:delText>-</w:delText>
        </w:r>
      </w:del>
      <w:r w:rsidR="00C01902">
        <w:t>positive</w:t>
      </w:r>
      <w:ins w:id="154" w:author="Matthew Kay" w:date="2015-06-23T17:19:00Z">
        <w:r w:rsidR="00032192">
          <w:t xml:space="preserve"> and </w:t>
        </w:r>
        <w:r w:rsidR="00032192">
          <w:t>donut–positive</w:t>
        </w:r>
        <w:r w:rsidR="00032192">
          <w:t xml:space="preserve"> </w:t>
        </w:r>
      </w:ins>
      <w:del w:id="155" w:author="Matthew Kay" w:date="2015-06-23T17:19:00Z">
        <w:r w:rsidR="00CF3B6A" w:rsidDel="00032192">
          <w:delText xml:space="preserve"> </w:delText>
        </w:r>
      </w:del>
      <w:r w:rsidR="00CF3B6A">
        <w:t xml:space="preserve">to </w:t>
      </w:r>
      <w:del w:id="156" w:author="Matthew Kay" w:date="2015-06-23T17:19:00Z">
        <w:r w:rsidR="00CF3B6A" w:rsidDel="00032192">
          <w:delText xml:space="preserve">an </w:delText>
        </w:r>
      </w:del>
      <w:r w:rsidR="00CF3B6A">
        <w:t>uncensored model</w:t>
      </w:r>
      <w:ins w:id="157" w:author="Matthew Kay" w:date="2015-06-23T17:19:00Z">
        <w:r w:rsidR="00032192">
          <w:t>s</w:t>
        </w:r>
      </w:ins>
      <w:r w:rsidR="00CF3B6A">
        <w:t xml:space="preserve"> fit to the same data</w:t>
      </w:r>
      <w:r>
        <w:t xml:space="preserve">. Note that where large amounts of observations are worse than chance, the uncensored model estimates people as having </w:t>
      </w:r>
      <w:r w:rsidRPr="00701E02">
        <w:rPr>
          <w:i/>
        </w:rPr>
        <w:t>higher</w:t>
      </w:r>
      <w:r>
        <w:t xml:space="preserve"> precision (l</w:t>
      </w:r>
      <w:r w:rsidR="00C01902">
        <w:t>ower JND) than we should expect.</w:t>
      </w:r>
      <w:r>
        <w:t xml:space="preserve"> This bias conspires to make a low-performing visualization</w:t>
      </w:r>
      <w:ins w:id="158" w:author="Matthew Kay" w:date="2015-06-23T17:19:00Z">
        <w:r w:rsidR="00032192">
          <w:t>s</w:t>
        </w:r>
      </w:ins>
      <w:r>
        <w:t xml:space="preserve"> seem better than </w:t>
      </w:r>
      <w:del w:id="159" w:author="Matthew Kay" w:date="2015-06-23T17:19:00Z">
        <w:r w:rsidDel="00032192">
          <w:delText>it is</w:delText>
        </w:r>
      </w:del>
      <w:ins w:id="160" w:author="Matthew Kay" w:date="2015-06-23T17:19:00Z">
        <w:r w:rsidR="00032192">
          <w:t>they are</w:t>
        </w:r>
      </w:ins>
      <w:r>
        <w:t>, motivating our use of censored regression here</w:t>
      </w:r>
      <w:r w:rsidR="004F79C7">
        <w:t>.</w:t>
      </w:r>
      <w:r>
        <w:t xml:space="preserve"> </w:t>
      </w:r>
      <w:r w:rsidR="004F79C7">
        <w:t>This underscores</w:t>
      </w:r>
      <w:r>
        <w:t xml:space="preserve"> the problem with excluding some </w:t>
      </w:r>
      <w:r w:rsidR="00D3671F">
        <w:t>visualization </w:t>
      </w:r>
      <w:r w:rsidR="00D3671F" w:rsidRPr="00DA164E">
        <w:t>×</w:t>
      </w:r>
      <w:r w:rsidR="00D3671F">
        <w:t> direction pairs</w:t>
      </w:r>
      <w:r>
        <w:t xml:space="preserve"> based on the chance criteria without </w:t>
      </w:r>
      <w:r w:rsidR="004F79C7">
        <w:t xml:space="preserve">accounting for chance in the </w:t>
      </w:r>
      <w:r w:rsidR="00D3671F">
        <w:t>pairs</w:t>
      </w:r>
      <w:r w:rsidR="004F79C7">
        <w:t xml:space="preserve"> we do </w:t>
      </w:r>
      <w:r w:rsidR="002C2D66">
        <w:t>analyze</w:t>
      </w:r>
      <w:ins w:id="161" w:author="Matthew Kay" w:date="2015-06-23T17:20:00Z">
        <w:r w:rsidR="00032192">
          <w:t>, and demonstrates how censoring can let us include conditions excluded from the original analysis</w:t>
        </w:r>
      </w:ins>
      <w:r w:rsidR="004F79C7">
        <w:t>.</w:t>
      </w:r>
    </w:p>
    <w:p w14:paraId="10609C13" w14:textId="77777777" w:rsidR="007D0B04" w:rsidRPr="00AF146E" w:rsidRDefault="007D0B04" w:rsidP="003E556D">
      <w:pPr>
        <w:pStyle w:val="Heading1"/>
      </w:pPr>
      <w:r w:rsidRPr="00AF146E">
        <w:t>Model 4: Bayesian Censored Log-Linear Model</w:t>
      </w:r>
    </w:p>
    <w:p w14:paraId="01A5E787" w14:textId="7CB2E39F" w:rsidR="0019125A" w:rsidRDefault="00C14F6A" w:rsidP="006E1133">
      <w:pPr>
        <w:pStyle w:val="BodyNoIndent"/>
      </w:pPr>
      <w:r w:rsidRPr="00C14F6A">
        <w:t xml:space="preserve">In this </w:t>
      </w:r>
      <w:r>
        <w:t xml:space="preserve">section we describe a Bayesian variant of the censored log-linear model. </w:t>
      </w:r>
      <w:r w:rsidR="0019125A">
        <w:t xml:space="preserve">In Bayesian modelling, we specify our </w:t>
      </w:r>
      <w:r w:rsidR="0019125A" w:rsidRPr="0019125A">
        <w:rPr>
          <w:i/>
        </w:rPr>
        <w:t>prior beliefs</w:t>
      </w:r>
      <w:r w:rsidR="0019125A">
        <w:t xml:space="preserve"> about a model </w:t>
      </w:r>
      <w:r w:rsidR="006F7D37">
        <w:t>as</w:t>
      </w:r>
      <w:r w:rsidR="0019125A">
        <w:t xml:space="preserve"> probability distributions, and then </w:t>
      </w:r>
      <w:r w:rsidR="0019125A" w:rsidRPr="0019125A">
        <w:rPr>
          <w:i/>
        </w:rPr>
        <w:t>update</w:t>
      </w:r>
      <w:r w:rsidR="0019125A">
        <w:t xml:space="preserve"> our beliefs based on observed evidence (the data collected in an experiment)</w:t>
      </w:r>
      <w:r w:rsidR="004458B9">
        <w:t xml:space="preserve"> </w:t>
      </w:r>
      <w:r w:rsidR="004458B9">
        <w:fldChar w:fldCharType="begin" w:fldLock="1"/>
      </w:r>
      <w:r w:rsidR="0035362E">
        <w:instrText>ADDIN CSL_CITATION { "citationItems" : [ { "id" : "ITEM-1", "itemData" : { "DOI" : "10.1002/wcs.72", "ISSN" : "19395078", "author" : [ { "dropping-particle" : "", "family" : "Kruschke", "given" : "John K.", "non-dropping-particle" : "", "parse-names" : false, "suffix" : "" } ], "container-title" : "Wiley Interdisciplinary Reviews: Cognitive Science", "id" : "ITEM-1", "issue" : "5", "issued" : { "date-parts" : [ [ "2010", "4", "28" ] ] }, "page" : "658-676", "title" : "Bayesian data analysis", "type" : "article-journal", "volume" : "1" }, "uris" : [ "http://www.mendeley.com/documents/?uuid=3a6c9c82-edaa-430a-8171-5e3c9a853c90" ] } ], "mendeley" : { "formattedCitation" : "[11]", "plainTextFormattedCitation" : "[11]", "previouslyFormattedCitation" : "[11]" }, "properties" : { "noteIndex" : 0 }, "schema" : "https://github.com/citation-style-language/schema/raw/master/csl-citation.json" }</w:instrText>
      </w:r>
      <w:r w:rsidR="004458B9">
        <w:fldChar w:fldCharType="separate"/>
      </w:r>
      <w:r w:rsidR="002168F8" w:rsidRPr="002168F8">
        <w:rPr>
          <w:noProof/>
        </w:rPr>
        <w:t>[11]</w:t>
      </w:r>
      <w:r w:rsidR="004458B9">
        <w:fldChar w:fldCharType="end"/>
      </w:r>
      <w:r w:rsidR="0019125A">
        <w:t xml:space="preserve">. These updated beliefs are called </w:t>
      </w:r>
      <w:r w:rsidR="0019125A" w:rsidRPr="0019125A">
        <w:rPr>
          <w:i/>
        </w:rPr>
        <w:t>posterior distributions</w:t>
      </w:r>
      <w:r w:rsidR="0019125A">
        <w:t xml:space="preserve">. </w:t>
      </w:r>
    </w:p>
    <w:p w14:paraId="06CE6B5B" w14:textId="200BFDEC" w:rsidR="00E52A54" w:rsidRDefault="00E52A54" w:rsidP="00C95F6C">
      <w:pPr>
        <w:pStyle w:val="Body"/>
      </w:pPr>
      <w:r>
        <w:t>This approach yields a richer estimatio</w:t>
      </w:r>
      <w:r w:rsidR="0019125A">
        <w:t xml:space="preserve">n of the parameters of interest — </w:t>
      </w:r>
      <w:r>
        <w:t>complete posterior probability distribution</w:t>
      </w:r>
      <w:r w:rsidR="0019125A">
        <w:t>s</w:t>
      </w:r>
      <w:r>
        <w:t xml:space="preserve"> of all parameters</w:t>
      </w:r>
      <w:r w:rsidR="0019125A">
        <w:t xml:space="preserve"> — instead of point estimates and confidence intervals</w:t>
      </w:r>
      <w:r>
        <w:t xml:space="preserve">. Such posteriors offer an easy way for others to build on our work by using our </w:t>
      </w:r>
      <w:r w:rsidR="00281009">
        <w:t>posterior</w:t>
      </w:r>
      <w:r>
        <w:t xml:space="preserve"> estimates to inform prior distributions in future work. </w:t>
      </w:r>
      <w:r w:rsidR="0019125A">
        <w:t xml:space="preserve">As we will see, </w:t>
      </w:r>
      <w:r>
        <w:t xml:space="preserve">Bayesian estimation also provides a straightforward way to derive the expected performance (with uncertainty) on any hypothetical dataset of correlations that can be expressed as a probability distribution over </w:t>
      </w:r>
      <w:r w:rsidRPr="00E52A54">
        <w:rPr>
          <w:i/>
        </w:rPr>
        <w:t>r</w:t>
      </w:r>
      <w:r>
        <w:t xml:space="preserve">. We largely adopt </w:t>
      </w:r>
      <w:proofErr w:type="spellStart"/>
      <w:r>
        <w:t>Kruschke’s</w:t>
      </w:r>
      <w:proofErr w:type="spellEnd"/>
      <w:r>
        <w:t xml:space="preserve"> </w:t>
      </w:r>
      <w:r>
        <w:fldChar w:fldCharType="begin" w:fldLock="1"/>
      </w:r>
      <w:r w:rsidR="0035362E">
        <w:instrText>ADDIN CSL_CITATION { "citationItems" : [ { "id" : "ITEM-1", "itemData" : { "author" : [ { "dropping-particle" : "", "family" : "Kruschke", "given" : "John K.", "non-dropping-particle" : "", "parse-names" : false, "suffix" : "" } ], "id" : "ITEM-1", "issued" : { "date-parts" : [ [ "2011" ] ] }, "publisher" : "Elsevier Inc.", "title" : "Doing Bayesian Data Analysis", "type" : "book" }, "uris" : [ "http://www.mendeley.com/documents/?uuid=2fbe3267-7229-445d-a95b-738e27a1bf80" ] } ], "mendeley" : { "formattedCitation" : "[12]", "plainTextFormattedCitation" : "[12]", "previouslyFormattedCitation" : "[12]" }, "properties" : { "noteIndex" : 0 }, "schema" : "https://github.com/citation-style-language/schema/raw/master/csl-citation.json" }</w:instrText>
      </w:r>
      <w:r>
        <w:fldChar w:fldCharType="separate"/>
      </w:r>
      <w:r w:rsidR="002168F8" w:rsidRPr="002168F8">
        <w:rPr>
          <w:noProof/>
        </w:rPr>
        <w:t>[12]</w:t>
      </w:r>
      <w:r>
        <w:fldChar w:fldCharType="end"/>
      </w:r>
      <w:r>
        <w:t xml:space="preserve"> approach to Bayesian experimental statistics by using 95% credibility intervals</w:t>
      </w:r>
      <w:r>
        <w:rPr>
          <w:rStyle w:val="FootnoteReference"/>
        </w:rPr>
        <w:footnoteReference w:id="6"/>
      </w:r>
      <w:r>
        <w:t xml:space="preserve"> of posterior distributions to estimate differences between parameters.</w:t>
      </w:r>
    </w:p>
    <w:p w14:paraId="28A6A023" w14:textId="43E865C2" w:rsidR="00D63964" w:rsidRDefault="00D63964" w:rsidP="00C95F6C">
      <w:pPr>
        <w:pStyle w:val="Heading2"/>
      </w:pPr>
      <w:r>
        <w:t>Participant effects</w:t>
      </w:r>
    </w:p>
    <w:p w14:paraId="2BCF7DE4" w14:textId="386E672E" w:rsidR="00BC517A" w:rsidRPr="00BC517A" w:rsidRDefault="00D63964" w:rsidP="006E1133">
      <w:pPr>
        <w:pStyle w:val="BodyNoIndent"/>
      </w:pPr>
      <w:r>
        <w:t>As a final re</w:t>
      </w:r>
      <w:r w:rsidR="00992B63">
        <w:t>finement to the model, we</w:t>
      </w:r>
      <w:r w:rsidR="0019125A">
        <w:t xml:space="preserve"> also</w:t>
      </w:r>
      <w:r w:rsidR="00992B63">
        <w:t xml:space="preserve"> </w:t>
      </w:r>
      <w:r w:rsidR="00206BA7">
        <w:t xml:space="preserve">incorporate linear mixed effects modelling </w:t>
      </w:r>
      <w:r w:rsidR="004458B9" w:rsidRPr="004458B9">
        <w:fldChar w:fldCharType="begin" w:fldLock="1"/>
      </w:r>
      <w:r w:rsidR="0035362E">
        <w:instrText>ADDIN CSL_CITATION { "citationItems" : [ { "id" : "ITEM-1", "itemData" : { "author" : [ { "dropping-particle" : "", "family" : "Bates", "given" : "D", "non-dropping-particle" : "", "parse-names" : false, "suffix" : "" }, { "dropping-particle" : "", "family" : "Maechler", "given" : "M", "non-dropping-particle" : "", "parse-names" : false, "suffix" : "" }, { "dropping-particle" : "", "family" : "Bolker", "given" : "B", "non-dropping-particle" : "", "parse-names" : false, "suffix" : "" }, { "dropping-particle" : "", "family" : "Walker", "given" : "S", "non-dropping-particle" : "", "parse-names" : false, "suffix" : "" } ], "id" : "ITEM-1", "issued" : { "date-parts" : [ [ "2014" ] ] }, "title" : "lme4: Linear mixed-effects models using Eigen and S4, R package version 1.1-7", "type" : "article" }, "uris" : [ "http://www.mendeley.com/documents/?uuid=8c64f23e-88d7-4c8e-b01e-15c5ee547a0d" ] }, { "id" : "ITEM-2", "itemData" : { "DOI" : "10.1016/j.jml.2012.11.001", "ISBN" : "0749-596X (Print)\\r0749-596X (Linking)", "ISSN" : "0749596X", "PMID" : "24403724", "abstract" : "Linear mixed-effects models (LMEMs) have become increasingly prominent in psycholinguistics and related areas. However, many researchers do not seem to appreciate how random effects structures affect the generalizability of an analysis. Here, we argue that researchers using LMEMs for confirmatory hypothesis testing should minimally adhere to the standards that have been in place for many decades. Through theoretical arguments and Monte Carlo simulation, we show that LMEMs generalize best when they include the maximal random effects structure justified by the design. The generalization performance of LMEMs including data-driven random effects structures strongly depends upon modeling criteria and sample size, yielding reasonable results on moderately-sized samples when conservative criteria are used, but with little or no power advantage over maximal models. Finally, random-intercepts-only LMEMs used on within-subjects and/or within-items data from populations where subjects and/or items vary in their sensitivity to experimental manipulations always generalize worse than separate F1 and F2 tests, and in many cases, even worse than F1 alone. Maximal LMEMs should be the 'gold standard' for confirmatory hypothesis testing in psycholinguistics and beyond. ?? 2012 Elsevier Inc.", "author" : [ { "dropping-particle" : "", "family" : "Barr", "given" : "Dale J.", "non-dropping-particle" : "", "parse-names" : false, "suffix" : "" }, { "dropping-particle" : "", "family" : "Levy", "given" : "Roger", "non-dropping-particle" : "", "parse-names" : false, "suffix" : "" }, { "dropping-particle" : "", "family" : "Scheepers", "given" : "Christoph", "non-dropping-particle" : "", "parse-names" : false, "suffix" : "" }, { "dropping-particle" : "", "family" : "Tily", "given" : "Harry J.", "non-dropping-particle" : "", "parse-names" : false, "suffix" : "" } ], "container-title" : "Journal of Memory and Language", "id" : "ITEM-2", "issue" : "3", "issued" : { "date-parts" : [ [ "2013" ] ] }, "page" : "255-278", "publisher" : "Elsevier Inc.", "title" : "Random effects structure for confirmatory hypothesis testing: Keep it maximal", "type" : "article-journal", "volume" : "68" }, "uris" : [ "http://www.mendeley.com/documents/?uuid=2b67c3a8-388c-43fc-8abd-9be308f1a5e6" ] } ], "mendeley" : { "formattedCitation" : "[13], [14]", "manualFormatting" : "[12,13]", "plainTextFormattedCitation" : "[13], [14]", "previouslyFormattedCitation" : "[13], [14]" }, "properties" : { "noteIndex" : 0 }, "schema" : "https://github.com/citation-style-language/schema/raw/master/csl-citation.json" }</w:instrText>
      </w:r>
      <w:r w:rsidR="004458B9" w:rsidRPr="004458B9">
        <w:fldChar w:fldCharType="separate"/>
      </w:r>
      <w:r w:rsidR="005C6138">
        <w:rPr>
          <w:noProof/>
        </w:rPr>
        <w:t>[12,</w:t>
      </w:r>
      <w:r w:rsidR="00916FA9" w:rsidRPr="00916FA9">
        <w:rPr>
          <w:noProof/>
        </w:rPr>
        <w:t>13]</w:t>
      </w:r>
      <w:r w:rsidR="004458B9" w:rsidRPr="004458B9">
        <w:fldChar w:fldCharType="end"/>
      </w:r>
      <w:r w:rsidR="00206BA7">
        <w:t xml:space="preserve">. Specifically, we </w:t>
      </w:r>
      <w:r w:rsidR="00992B63">
        <w:t xml:space="preserve">add </w:t>
      </w:r>
      <w:r w:rsidR="00206BA7">
        <w:t xml:space="preserve">a </w:t>
      </w:r>
      <w:r w:rsidRPr="00992B63">
        <w:t>varying-</w:t>
      </w:r>
      <w:r w:rsidR="00992B63" w:rsidRPr="00992B63">
        <w:t>intercept</w:t>
      </w:r>
      <w:r>
        <w:t xml:space="preserve"> </w:t>
      </w:r>
      <w:r w:rsidRPr="00206BA7">
        <w:rPr>
          <w:i/>
        </w:rPr>
        <w:t>random effect</w:t>
      </w:r>
      <w:r>
        <w:t xml:space="preserve"> dependent on participant</w:t>
      </w:r>
      <w:r w:rsidR="0019125A">
        <w:t>.</w:t>
      </w:r>
      <w:r w:rsidR="0019125A">
        <w:rPr>
          <w:rStyle w:val="FootnoteReference"/>
        </w:rPr>
        <w:footnoteReference w:id="7"/>
      </w:r>
      <w:r>
        <w:t xml:space="preserve"> </w:t>
      </w:r>
      <w:r w:rsidR="00206BA7">
        <w:t>This</w:t>
      </w:r>
      <w:r>
        <w:t xml:space="preserve"> effect </w:t>
      </w:r>
      <w:r w:rsidR="00945AB0">
        <w:t>help</w:t>
      </w:r>
      <w:r w:rsidR="00206BA7">
        <w:t>s</w:t>
      </w:r>
      <w:r w:rsidR="00E34A1D">
        <w:t xml:space="preserve"> account</w:t>
      </w:r>
      <w:r>
        <w:t xml:space="preserve"> for the fact that we have taken multiple measurements from each participant in the experiment (4</w:t>
      </w:r>
      <w:r w:rsidR="002248C4">
        <w:t xml:space="preserve"> </w:t>
      </w:r>
      <w:r w:rsidR="0019125A">
        <w:t>each</w:t>
      </w:r>
      <w:r w:rsidRPr="00970FB0">
        <w:t>)</w:t>
      </w:r>
      <w:r w:rsidR="00E34A1D" w:rsidRPr="00970FB0">
        <w:t xml:space="preserve"> by modelling each participant’s average performance</w:t>
      </w:r>
      <w:r w:rsidR="00206BA7">
        <w:t xml:space="preserve"> as an offset from the fit line</w:t>
      </w:r>
      <w:r w:rsidRPr="00970FB0">
        <w:t>.</w:t>
      </w:r>
      <w:r>
        <w:t xml:space="preserve"> </w:t>
      </w:r>
      <w:r w:rsidR="0019125A">
        <w:t>W</w:t>
      </w:r>
      <w:r w:rsidR="00206BA7">
        <w:t xml:space="preserve">ithout accounting for </w:t>
      </w:r>
      <w:r w:rsidR="00206BA7">
        <w:lastRenderedPageBreak/>
        <w:t xml:space="preserve">this, we effectively are treating our data as having 4 times the number of independent observations as we actually have, causing us to </w:t>
      </w:r>
      <w:r w:rsidR="00BC517A">
        <w:t xml:space="preserve">overestimate the precision of our parameters (a problem known as </w:t>
      </w:r>
      <w:proofErr w:type="spellStart"/>
      <w:r w:rsidR="00BC517A" w:rsidRPr="00BC517A">
        <w:rPr>
          <w:i/>
        </w:rPr>
        <w:t>pseudoreplication</w:t>
      </w:r>
      <w:proofErr w:type="spellEnd"/>
      <w:r w:rsidR="00BC517A">
        <w:rPr>
          <w:i/>
        </w:rPr>
        <w:t xml:space="preserve"> </w:t>
      </w:r>
      <w:r w:rsidR="00BC517A">
        <w:fldChar w:fldCharType="begin" w:fldLock="1"/>
      </w:r>
      <w:r w:rsidR="0035362E">
        <w:instrText>ADDIN CSL_CITATION { "citationItems" : [ { "id" : "ITEM-1", "itemData" : { "author" : [ { "dropping-particle" : "", "family" : "Hurlbert", "given" : "Stuart H .", "non-dropping-particle" : "", "parse-names" : false, "suffix" : "" } ], "container-title" : "Ecological Monographs", "id" : "ITEM-1", "issue" : "2", "issued" : { "date-parts" : [ [ "1984" ] ] }, "page" : "187-211", "title" : "Pseudoreplication and the Design of Ecological Field Experiments", "type" : "article-journal", "volume" : "54" }, "uris" : [ "http://www.mendeley.com/documents/?uuid=07bb0245-4dae-4942-83f5-b20ada3cc298" ] } ], "mendeley" : { "formattedCitation" : "[15]", "plainTextFormattedCitation" : "[15]", "previouslyFormattedCitation" : "[15]" }, "properties" : { "noteIndex" : 0 }, "schema" : "https://github.com/citation-style-language/schema/raw/master/csl-citation.json" }</w:instrText>
      </w:r>
      <w:r w:rsidR="00BC517A">
        <w:fldChar w:fldCharType="separate"/>
      </w:r>
      <w:r w:rsidR="002168F8" w:rsidRPr="002168F8">
        <w:rPr>
          <w:noProof/>
        </w:rPr>
        <w:t>[15]</w:t>
      </w:r>
      <w:r w:rsidR="00BC517A">
        <w:fldChar w:fldCharType="end"/>
      </w:r>
      <w:r w:rsidR="0045429D">
        <w:t>, which motivates related modelling approaches for repeated measures, such as within-subjects ANOVAs</w:t>
      </w:r>
      <w:r w:rsidR="00BC517A">
        <w:t>).</w:t>
      </w:r>
      <w:r w:rsidR="0045429D">
        <w:t xml:space="preserve"> By incorporating random effects, we improve the </w:t>
      </w:r>
      <w:r w:rsidR="0045429D" w:rsidRPr="00806471">
        <w:t>generalizability of our estimates of other parameters</w:t>
      </w:r>
      <w:r w:rsidR="0045429D">
        <w:t xml:space="preserve"> </w:t>
      </w:r>
      <w:r w:rsidR="005C6138">
        <w:t>by</w:t>
      </w:r>
      <w:r w:rsidR="0045429D">
        <w:t xml:space="preserve"> accounting for </w:t>
      </w:r>
      <w:r w:rsidR="004C5935">
        <w:t xml:space="preserve">the </w:t>
      </w:r>
      <w:r w:rsidR="0045429D">
        <w:t xml:space="preserve">correlation </w:t>
      </w:r>
      <w:r w:rsidR="004C5935">
        <w:t>between</w:t>
      </w:r>
      <w:r w:rsidR="0045429D">
        <w:t xml:space="preserve"> observations </w:t>
      </w:r>
      <w:r w:rsidR="004C5935">
        <w:t>from the same participant</w:t>
      </w:r>
      <w:r w:rsidR="0045429D">
        <w:t>.</w:t>
      </w:r>
    </w:p>
    <w:p w14:paraId="138D4544" w14:textId="7A6146C9" w:rsidR="00281009" w:rsidRDefault="00BC517A" w:rsidP="00C95F6C">
      <w:pPr>
        <w:pStyle w:val="Body"/>
      </w:pPr>
      <w:r>
        <w:t xml:space="preserve">We include a random intercept </w:t>
      </w:r>
      <w:r w:rsidR="00D63964" w:rsidRPr="00970FB0">
        <w:t>by estimating a</w:t>
      </w:r>
      <w:r w:rsidR="00281009" w:rsidRPr="00970FB0">
        <w:t>n</w:t>
      </w:r>
      <w:r w:rsidR="00D63964" w:rsidRPr="00970FB0">
        <w:t xml:space="preserve"> offset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8154CE" w:rsidRPr="00970FB0">
        <w:t xml:space="preserve"> </w:t>
      </w:r>
      <w:r w:rsidR="00D63964" w:rsidRPr="00970FB0">
        <w:t xml:space="preserve">from </w:t>
      </w:r>
      <w:r w:rsidR="00970FB0" w:rsidRPr="00970FB0">
        <w:t xml:space="preserve">the intercept </w:t>
      </w:r>
      <w:r w:rsidR="00D63964" w:rsidRPr="00970FB0">
        <w:t>for each participant</w:t>
      </w:r>
      <w:r w:rsidR="00281009" w:rsidRPr="00970FB0">
        <w:t xml:space="preserve"> </w:t>
      </w:r>
      <w:r w:rsidR="00281009" w:rsidRPr="00970FB0">
        <w:rPr>
          <w:i/>
        </w:rPr>
        <w:t>k</w:t>
      </w:r>
      <w:r w:rsidR="00281009" w:rsidRPr="00970FB0">
        <w:t>:</w:t>
      </w:r>
    </w:p>
    <w:p w14:paraId="4594A196" w14:textId="2DA6FF5F" w:rsidR="00D63964" w:rsidRDefault="00D63964" w:rsidP="00C95F6C">
      <w:r>
        <w:t xml:space="preserve"> </w:t>
      </w:r>
    </w:p>
    <w:p w14:paraId="3500B563" w14:textId="32AC4A00" w:rsidR="00281009" w:rsidRPr="00AF146E" w:rsidRDefault="00196990"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e>
                    </m:d>
                  </m:e>
                </m:func>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,3</m:t>
                    </m:r>
                  </m:sub>
                </m:sSub>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,4</m:t>
                    </m:r>
                  </m:sub>
                </m:sSub>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r>
                  <m:rPr>
                    <m:sty m:val="p"/>
                  </m:rPr>
                  <w:rPr>
                    <w:rFonts w:ascii="Cambria Math" w:hAnsi="Cambria Math"/>
                  </w:rPr>
                  <m:t>+</m:t>
                </m:r>
                <m:sSub>
                  <m:sSubPr>
                    <m:ctrlPr>
                      <w:rPr>
                        <w:rFonts w:ascii="Cambria Math" w:hAnsi="Cambria Math"/>
                        <w:color w:val="C00000"/>
                      </w:rPr>
                    </m:ctrlPr>
                  </m:sSubPr>
                  <m:e>
                    <m:r>
                      <w:rPr>
                        <w:rFonts w:ascii="Cambria Math" w:hAnsi="Cambria Math"/>
                        <w:color w:val="C00000"/>
                      </w:rPr>
                      <m:t>U</m:t>
                    </m:r>
                  </m:e>
                  <m:sub>
                    <m:r>
                      <w:rPr>
                        <w:rFonts w:ascii="Cambria Math" w:hAnsi="Cambria Math"/>
                        <w:color w:val="C00000"/>
                      </w:rPr>
                      <m:t>k</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ctrlPr>
                  <w:rPr>
                    <w:rFonts w:ascii="Cambria Math" w:eastAsia="Cambria Math" w:hAnsi="Cambria Math" w:cs="Cambria Math"/>
                  </w:rPr>
                </m:ctrlPr>
              </m:e>
            </m:mr>
            <m:mr>
              <m:e>
                <m:sSub>
                  <m:sSubPr>
                    <m:ctrlPr>
                      <w:rPr>
                        <w:rFonts w:ascii="Cambria Math" w:eastAsia="Cambria Math" w:hAnsi="Cambria Math" w:cs="Cambria Math"/>
                        <w:color w:val="C00000"/>
                      </w:rPr>
                    </m:ctrlPr>
                  </m:sSubPr>
                  <m:e>
                    <m:r>
                      <w:rPr>
                        <w:rFonts w:ascii="Cambria Math" w:eastAsia="Cambria Math" w:hAnsi="Cambria Math" w:cs="Cambria Math"/>
                        <w:color w:val="C00000"/>
                      </w:rPr>
                      <m:t>U</m:t>
                    </m:r>
                  </m:e>
                  <m:sub>
                    <m:r>
                      <w:rPr>
                        <w:rFonts w:ascii="Cambria Math" w:eastAsia="Cambria Math" w:hAnsi="Cambria Math" w:cs="Cambria Math"/>
                        <w:color w:val="C00000"/>
                      </w:rPr>
                      <m:t>k</m:t>
                    </m:r>
                  </m:sub>
                </m:sSub>
                <m:ctrlPr>
                  <w:rPr>
                    <w:rFonts w:ascii="Cambria Math" w:eastAsia="Cambria Math" w:hAnsi="Cambria Math" w:cs="Cambria Math"/>
                  </w:rPr>
                </m:ctrlPr>
              </m:e>
              <m:e>
                <m:r>
                  <m:rPr>
                    <m:sty m:val="p"/>
                  </m:rPr>
                  <w:rPr>
                    <w:rFonts w:ascii="Cambria Math" w:eastAsia="Cambria Math" w:hAnsi="Cambria Math" w:cs="Cambria Math"/>
                    <w:color w:val="C00000"/>
                  </w:rPr>
                  <m:t>~</m:t>
                </m:r>
                <m:ctrlPr>
                  <w:rPr>
                    <w:rFonts w:ascii="Cambria Math" w:eastAsia="Cambria Math" w:hAnsi="Cambria Math" w:cs="Cambria Math"/>
                  </w:rPr>
                </m:ctrlPr>
              </m:e>
              <m:e>
                <m:r>
                  <m:rPr>
                    <m:scr m:val="script"/>
                    <m:sty m:val="p"/>
                  </m:rPr>
                  <w:rPr>
                    <w:rFonts w:ascii="Cambria Math" w:eastAsia="Cambria Math" w:hAnsi="Cambria Math" w:cs="Cambria Math"/>
                    <w:color w:val="C00000"/>
                  </w:rPr>
                  <m:t>N</m:t>
                </m:r>
                <m:r>
                  <m:rPr>
                    <m:sty m:val="p"/>
                  </m:rPr>
                  <w:rPr>
                    <w:rFonts w:ascii="Cambria Math" w:eastAsia="Cambria Math" w:hAnsi="Cambria Math" w:cs="Cambria Math"/>
                    <w:color w:val="C00000"/>
                  </w:rPr>
                  <m:t>(0,</m:t>
                </m:r>
                <m:sSubSup>
                  <m:sSubSupPr>
                    <m:ctrlPr>
                      <w:rPr>
                        <w:rFonts w:ascii="Cambria Math" w:eastAsia="Cambria Math" w:hAnsi="Cambria Math" w:cs="Cambria Math"/>
                        <w:color w:val="C00000"/>
                      </w:rPr>
                    </m:ctrlPr>
                  </m:sSubSupPr>
                  <m:e>
                    <m:r>
                      <w:rPr>
                        <w:rFonts w:ascii="Cambria Math" w:eastAsia="Cambria Math" w:hAnsi="Cambria Math" w:cs="Cambria Math"/>
                        <w:color w:val="C00000"/>
                      </w:rPr>
                      <m:t>τ</m:t>
                    </m:r>
                  </m:e>
                  <m:sub>
                    <m:r>
                      <w:rPr>
                        <w:rFonts w:ascii="Cambria Math" w:eastAsia="Cambria Math" w:hAnsi="Cambria Math" w:cs="Cambria Math"/>
                        <w:color w:val="C00000"/>
                      </w:rPr>
                      <m:t>v</m:t>
                    </m:r>
                  </m:sub>
                  <m:sup>
                    <m:r>
                      <m:rPr>
                        <m:sty m:val="p"/>
                      </m:rPr>
                      <w:rPr>
                        <w:rFonts w:ascii="Cambria Math" w:eastAsia="Cambria Math" w:hAnsi="Cambria Math" w:cs="Cambria Math"/>
                        <w:color w:val="C00000"/>
                      </w:rPr>
                      <m:t>2</m:t>
                    </m:r>
                  </m:sup>
                </m:sSubSup>
                <m:r>
                  <m:rPr>
                    <m:sty m:val="p"/>
                  </m:rPr>
                  <w:rPr>
                    <w:rFonts w:ascii="Cambria Math" w:eastAsia="Cambria Math" w:hAnsi="Cambria Math" w:cs="Cambria Math"/>
                    <w:color w:val="C00000"/>
                  </w:rPr>
                  <m:t>)</m:t>
                </m:r>
              </m:e>
            </m:mr>
          </m:m>
        </m:oMath>
      </m:oMathPara>
    </w:p>
    <w:p w14:paraId="4730EB44" w14:textId="77777777" w:rsidR="00281009" w:rsidRDefault="00281009" w:rsidP="00C95F6C"/>
    <w:p w14:paraId="3ABE63A0" w14:textId="4A4EDBB6" w:rsidR="00281009" w:rsidRDefault="00196990" w:rsidP="006E1133">
      <w:pPr>
        <w:pStyle w:val="BodyNoIndent"/>
      </w:pP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BC517A">
        <w:t xml:space="preserve"> </w:t>
      </w:r>
      <w:proofErr w:type="gramStart"/>
      <w:r w:rsidR="00BC517A">
        <w:t>is</w:t>
      </w:r>
      <w:proofErr w:type="gramEnd"/>
      <w:r w:rsidR="00BC517A">
        <w:t xml:space="preserve"> called a random effect because each value of it is assumed to be randomly drawn from the distribution </w:t>
      </w:r>
      <m:oMath>
        <m:r>
          <m:rPr>
            <m:scr m:val="script"/>
          </m:rPr>
          <w:rPr>
            <w:rFonts w:ascii="Cambria Math" w:hAnsi="Cambria Math"/>
          </w:rPr>
          <m:t>N</m:t>
        </m:r>
        <m:r>
          <w:rPr>
            <w:rFonts w:ascii="Cambria Math" w:hAnsi="Cambria Math"/>
          </w:rPr>
          <m:t>(0,</m:t>
        </m:r>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r>
          <w:rPr>
            <w:rFonts w:ascii="Cambria Math" w:hAnsi="Cambria Math"/>
          </w:rPr>
          <m:t>)</m:t>
        </m:r>
      </m:oMath>
      <w:r w:rsidR="00BC517A">
        <w:t>. That is, each participant comes from some broader population, and their differences in average performance are distributed normally</w:t>
      </w:r>
      <w:r w:rsidR="0019125A">
        <w:t xml:space="preserve"> (on the log scale)</w:t>
      </w:r>
      <w:r w:rsidR="00BC517A">
        <w:t xml:space="preserve">. </w:t>
      </w:r>
      <w:r w:rsidR="0019125A">
        <w:t>T</w:t>
      </w:r>
      <w:r w:rsidR="00BC517A">
        <w:t>he parameter</w:t>
      </w:r>
      <w:r w:rsidR="009D2255">
        <w:t xml:space="preserve"> </w:t>
      </w:r>
      <m:oMath>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oMath>
      <w:r w:rsidR="009D2255">
        <w:t xml:space="preserve"> is the variance of participants’ average performance</w:t>
      </w:r>
      <w:r w:rsidR="00970FB0">
        <w:t xml:space="preserve"> </w:t>
      </w:r>
      <w:r w:rsidR="0045429D">
        <w:t>for</w:t>
      </w:r>
      <w:r w:rsidR="00BC517A">
        <w:t xml:space="preserve"> visualization </w:t>
      </w:r>
      <w:r w:rsidR="00BC517A" w:rsidRPr="009D2255">
        <w:t>×</w:t>
      </w:r>
      <w:r w:rsidR="00BC517A">
        <w:t xml:space="preserve"> direction</w:t>
      </w:r>
      <w:r w:rsidR="0045429D">
        <w:t xml:space="preserve"> pair</w:t>
      </w:r>
      <w:r w:rsidR="00BC517A">
        <w:t xml:space="preserve"> </w:t>
      </w:r>
      <w:r w:rsidR="00BC517A" w:rsidRPr="0045429D">
        <w:rPr>
          <w:i/>
        </w:rPr>
        <w:t>v</w:t>
      </w:r>
      <w:r w:rsidR="00BC517A">
        <w:t>.</w:t>
      </w:r>
      <w:r w:rsidR="009D2255">
        <w:t xml:space="preserve"> </w:t>
      </w:r>
      <w:r w:rsidR="00970FB0">
        <w:t>Th</w:t>
      </w:r>
      <w:r w:rsidR="00BC517A">
        <w:t>is</w:t>
      </w:r>
      <w:r w:rsidR="00970FB0">
        <w:t xml:space="preserve"> allow</w:t>
      </w:r>
      <w:r w:rsidR="00BC517A">
        <w:t>s</w:t>
      </w:r>
      <w:r w:rsidR="00970FB0">
        <w:t xml:space="preserve"> us to </w:t>
      </w:r>
      <w:r w:rsidR="006A7C34">
        <w:t>estimate</w:t>
      </w:r>
      <w:r w:rsidR="00281009" w:rsidRPr="00970FB0">
        <w:t xml:space="preserve"> how variable participants’ performance is within each visualization × directi</w:t>
      </w:r>
      <w:r w:rsidR="0019125A">
        <w:t>on pair,</w:t>
      </w:r>
      <w:r w:rsidR="008154CE" w:rsidRPr="00970FB0">
        <w:t xml:space="preserve"> </w:t>
      </w:r>
      <w:r w:rsidR="0019125A">
        <w:t xml:space="preserve">which tells us </w:t>
      </w:r>
      <w:r w:rsidR="008154CE" w:rsidRPr="00970FB0">
        <w:t>how similar different individuals’ estimations are to ea</w:t>
      </w:r>
      <w:r w:rsidR="0019125A">
        <w:t>ch other for each visualization. As noted earlier, understanding how individuals vary compared to the rest of the group is</w:t>
      </w:r>
      <w:r w:rsidR="002248C4" w:rsidRPr="00970FB0">
        <w:t xml:space="preserve"> an important consideration when deriving design recommendations</w:t>
      </w:r>
      <w:r w:rsidR="0019125A">
        <w:t xml:space="preserve"> meant to be applied broadly</w:t>
      </w:r>
      <w:r w:rsidR="002248C4" w:rsidRPr="00970FB0">
        <w:t>.</w:t>
      </w:r>
    </w:p>
    <w:p w14:paraId="07345636" w14:textId="50F4F883" w:rsidR="008154CE" w:rsidRDefault="008154CE" w:rsidP="00C95F6C">
      <w:pPr>
        <w:pStyle w:val="Heading2"/>
      </w:pPr>
      <w:r>
        <w:t>Priors</w:t>
      </w:r>
    </w:p>
    <w:p w14:paraId="379250A5" w14:textId="713B10AB" w:rsidR="00021278" w:rsidRDefault="00021278" w:rsidP="006E1133">
      <w:pPr>
        <w:pStyle w:val="BodyNoIndent"/>
      </w:pPr>
      <w:r>
        <w:t xml:space="preserve">In order to </w:t>
      </w:r>
      <w:r w:rsidR="00E34A1D">
        <w:t>fit</w:t>
      </w:r>
      <w:r>
        <w:t xml:space="preserve"> a Bayesian model, we must </w:t>
      </w:r>
      <w:r w:rsidR="00E34A1D">
        <w:t xml:space="preserve">also </w:t>
      </w:r>
      <w:r>
        <w:t xml:space="preserve">provide </w:t>
      </w:r>
      <w:r w:rsidRPr="00021278">
        <w:rPr>
          <w:i/>
        </w:rPr>
        <w:t>prior distributions</w:t>
      </w:r>
      <w:r>
        <w:t xml:space="preserve"> for all unknown parameters. </w:t>
      </w:r>
      <w:r w:rsidR="00436C54">
        <w:t xml:space="preserve">These represent our belief in the location of each parameter prior to running the experiment. In this paper we use weakly-informed priors derived from the results of </w:t>
      </w:r>
      <w:proofErr w:type="spellStart"/>
      <w:r w:rsidR="00436C54">
        <w:t>Rensink</w:t>
      </w:r>
      <w:proofErr w:type="spellEnd"/>
      <w:r w:rsidR="00436C54">
        <w:t xml:space="preserve"> &amp; </w:t>
      </w:r>
      <w:proofErr w:type="spellStart"/>
      <w:r w:rsidR="00436C54">
        <w:t>Baldridge</w:t>
      </w:r>
      <w:proofErr w:type="spellEnd"/>
      <w:r w:rsidR="00436C54">
        <w:t xml:space="preserve"> </w:t>
      </w:r>
      <w:r w:rsidR="00436C54">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436C54">
        <w:fldChar w:fldCharType="separate"/>
      </w:r>
      <w:r w:rsidR="00F428D1" w:rsidRPr="00F428D1">
        <w:rPr>
          <w:noProof/>
        </w:rPr>
        <w:t>[3]</w:t>
      </w:r>
      <w:r w:rsidR="00436C54">
        <w:fldChar w:fldCharType="end"/>
      </w:r>
      <w:r w:rsidR="00436C54">
        <w:t>. We use weakly-informed priors because we do not have data on all plot types</w:t>
      </w:r>
      <w:r w:rsidR="00DA412A">
        <w:t>, but can use knowledge of performance on scatterplots to infer what range of performance we should expect on other plot types</w:t>
      </w:r>
      <w:r w:rsidR="00436C54">
        <w:t xml:space="preserve">. The high-level goal of our priors is to express some </w:t>
      </w:r>
      <w:r w:rsidR="002C2D66">
        <w:t>skeptical</w:t>
      </w:r>
      <w:r w:rsidR="00436C54">
        <w:t>, but informed, initial belief. For example, our priors on the slope and intercept:</w:t>
      </w:r>
    </w:p>
    <w:p w14:paraId="3BB99D1C" w14:textId="77777777" w:rsidR="008E3B65" w:rsidRDefault="008E3B65" w:rsidP="00C95F6C"/>
    <w:p w14:paraId="0D10DF81" w14:textId="19188DB0" w:rsidR="008E3B65" w:rsidRPr="00436C54" w:rsidRDefault="00196990"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e>
              <m:e>
                <m:r>
                  <m:rPr>
                    <m:sty m:val="p"/>
                  </m:rPr>
                  <w:rPr>
                    <w:rFonts w:ascii="Cambria Math" w:hAnsi="Cambria Math"/>
                  </w:rPr>
                  <m:t>~</m:t>
                </m:r>
              </m:e>
              <m:e>
                <m:r>
                  <m:rPr>
                    <m:scr m:val="script"/>
                    <m:sty m:val="p"/>
                  </m:rPr>
                  <w:rPr>
                    <w:rFonts w:ascii="Cambria Math" w:hAnsi="Cambria Math"/>
                  </w:rPr>
                  <m:t>N</m:t>
                </m:r>
                <m:r>
                  <m:rPr>
                    <m:sty m:val="p"/>
                  </m:rPr>
                  <w:rPr>
                    <w:rFonts w:ascii="Cambria Math" w:hAnsi="Cambria Math"/>
                  </w:rPr>
                  <m:t>(log(0.45),1)</m:t>
                </m:r>
              </m:e>
            </m:mr>
            <m:mr>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0,20</m:t>
                    </m:r>
                  </m:e>
                </m:d>
              </m:e>
            </m:mr>
          </m:m>
        </m:oMath>
      </m:oMathPara>
    </w:p>
    <w:p w14:paraId="1C6EC81D" w14:textId="77777777" w:rsidR="00436C54" w:rsidRDefault="00436C54" w:rsidP="00C95F6C"/>
    <w:p w14:paraId="17C0BC52" w14:textId="10C45EF3" w:rsidR="0070541A" w:rsidRDefault="00436C54" w:rsidP="006E1133">
      <w:pPr>
        <w:pStyle w:val="BodyNoIndent"/>
      </w:pPr>
      <w:r>
        <w:t xml:space="preserve">Our prior on the location of the intercept </w:t>
      </w:r>
      <w:r w:rsidR="00B2648F">
        <w:t>(</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rsidR="00B2648F">
        <w:t xml:space="preserve">) </w:t>
      </w:r>
      <w:r>
        <w:t>is chance (</w:t>
      </w:r>
      <w:proofErr w:type="gramStart"/>
      <w:r>
        <w:t>log(</w:t>
      </w:r>
      <w:proofErr w:type="gramEnd"/>
      <w:r>
        <w:t>0.45))</w:t>
      </w:r>
      <w:r w:rsidR="00B2648F">
        <w:t xml:space="preserve">, </w:t>
      </w:r>
      <w:r w:rsidR="00DA412A">
        <w:t xml:space="preserve">and </w:t>
      </w:r>
      <w:r w:rsidR="00B2648F">
        <w:t>our prior on the location of the slope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rsidR="00B2648F">
        <w:t xml:space="preserve">) is </w:t>
      </w:r>
      <w:r w:rsidR="00DA412A">
        <w:t>flat (</w:t>
      </w:r>
      <w:r w:rsidR="00B2648F">
        <w:t>0</w:t>
      </w:r>
      <w:r w:rsidR="00DA412A">
        <w:t>)</w:t>
      </w:r>
      <w:r w:rsidR="00B2648F">
        <w:t xml:space="preserve">. In other words, our prior mode is that each condition has no relationship between </w:t>
      </w:r>
      <w:r w:rsidR="00B2648F" w:rsidRPr="00B444F8">
        <w:rPr>
          <w:i/>
        </w:rPr>
        <w:t>r</w:t>
      </w:r>
      <w:r w:rsidR="00B2648F">
        <w:t xml:space="preserve"> and JND and is indistinguishable from chance</w:t>
      </w:r>
      <w:r>
        <w:t>.</w:t>
      </w:r>
    </w:p>
    <w:p w14:paraId="2DEF06D7" w14:textId="4D16930A" w:rsidR="00B2648F" w:rsidRDefault="00B2648F" w:rsidP="00C95F6C">
      <w:pPr>
        <w:pStyle w:val="Body"/>
      </w:pPr>
      <w:r>
        <w:t xml:space="preserve">However, this is only the mode: we can use </w:t>
      </w:r>
      <w:proofErr w:type="spellStart"/>
      <w:r w:rsidR="00436C54">
        <w:t>Rensink</w:t>
      </w:r>
      <w:proofErr w:type="spellEnd"/>
      <w:r>
        <w:t xml:space="preserve"> &amp; </w:t>
      </w:r>
      <w:proofErr w:type="spellStart"/>
      <w:r>
        <w:t>Baldridge</w:t>
      </w:r>
      <w:r w:rsidR="00436C54">
        <w:t>’s</w:t>
      </w:r>
      <w:proofErr w:type="spellEnd"/>
      <w:r w:rsidR="00436C54">
        <w:t xml:space="preserve"> data </w:t>
      </w:r>
      <w:r>
        <w:t xml:space="preserve">to specify the prior variance of these parameters as encompassing a set of reasonable models by ensuring that believable models are within 1 or 2 standard deviations of the mean of the prior. While </w:t>
      </w:r>
      <w:proofErr w:type="spellStart"/>
      <w:r>
        <w:t>Rensink</w:t>
      </w:r>
      <w:proofErr w:type="spellEnd"/>
      <w:r>
        <w:t xml:space="preserve"> &amp; Baldrige did not fit log-linear models to their data, we can approximate a log fit to the data in their Figure 4</w:t>
      </w:r>
      <w:r w:rsidR="00454264">
        <w:t xml:space="preserve"> </w:t>
      </w:r>
      <w:r w:rsidR="00454264">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454264">
        <w:fldChar w:fldCharType="separate"/>
      </w:r>
      <w:r w:rsidR="00F428D1" w:rsidRPr="00F428D1">
        <w:rPr>
          <w:noProof/>
        </w:rPr>
        <w:t>[3]</w:t>
      </w:r>
      <w:r w:rsidR="00454264">
        <w:fldChar w:fldCharType="end"/>
      </w:r>
      <w:r>
        <w:t>, giving a</w:t>
      </w:r>
      <w:r w:rsidR="0070541A">
        <w:t>n</w:t>
      </w:r>
      <w:r>
        <w:t xml:space="preserve"> </w:t>
      </w:r>
      <w:r w:rsidR="0070541A">
        <w:t>intercept</w:t>
      </w:r>
      <w:r>
        <w:t xml:space="preserve"> of </w:t>
      </w:r>
      <m:oMath>
        <m:r>
          <w:rPr>
            <w:rFonts w:ascii="Cambria Math" w:hAnsi="Cambria Math"/>
          </w:rPr>
          <m:t>~-1</m:t>
        </m:r>
      </m:oMath>
      <w:r>
        <w:t xml:space="preserve"> and slope of </w:t>
      </w:r>
      <m:oMath>
        <m:r>
          <w:rPr>
            <w:rFonts w:ascii="Cambria Math" w:hAnsi="Cambria Math"/>
          </w:rPr>
          <m:t>~-2.</m:t>
        </m:r>
      </m:oMath>
      <w:r>
        <w:t xml:space="preserve"> </w:t>
      </w:r>
      <w:r w:rsidR="0070541A">
        <w:t xml:space="preserve">Since </w:t>
      </w:r>
      <m:oMath>
        <m:r>
          <w:rPr>
            <w:rFonts w:ascii="Cambria Math" w:hAnsi="Cambria Math"/>
          </w:rPr>
          <m:t>|-1-</m:t>
        </m:r>
        <m:r>
          <m:rPr>
            <m:sty m:val="p"/>
          </m:rPr>
          <w:rPr>
            <w:rFonts w:ascii="Cambria Math" w:hAnsi="Cambria Math"/>
          </w:rPr>
          <m:t>log⁡</m:t>
        </m:r>
        <m:r>
          <w:rPr>
            <w:rFonts w:ascii="Cambria Math" w:hAnsi="Cambria Math"/>
          </w:rPr>
          <m:t>(.45)|≈0.20</m:t>
        </m:r>
      </m:oMath>
      <w:r w:rsidR="0070541A">
        <w:t xml:space="preserve">, a standard deviation of 1 (variance of 1) will easily cover models having intercepts 2 or 3 times as extreme as the scatterplot condition. </w:t>
      </w:r>
      <w:r>
        <w:t>If we wish our prior to include all models with an intercept even twice as steep</w:t>
      </w:r>
      <w:r w:rsidR="0070541A">
        <w:t xml:space="preserve"> as the scatterplot</w:t>
      </w:r>
      <w:r>
        <w:t xml:space="preserve"> </w:t>
      </w:r>
      <w:r w:rsidR="0070541A">
        <w:t xml:space="preserve">within 1 standard deviation, a standard deviation of </w:t>
      </w:r>
      <m:oMath>
        <m:d>
          <m:dPr>
            <m:begChr m:val="|"/>
            <m:endChr m:val="|"/>
            <m:ctrlPr>
              <w:rPr>
                <w:rFonts w:ascii="Cambria Math" w:hAnsi="Cambria Math"/>
                <w:i/>
              </w:rPr>
            </m:ctrlPr>
          </m:dPr>
          <m:e>
            <m:r>
              <w:rPr>
                <w:rFonts w:ascii="Cambria Math" w:hAnsi="Cambria Math"/>
              </w:rPr>
              <m:t>-2×2</m:t>
            </m:r>
          </m:e>
        </m:d>
        <m:r>
          <w:rPr>
            <w:rFonts w:ascii="Cambria Math" w:hAnsi="Cambria Math"/>
          </w:rPr>
          <m:t>=4</m:t>
        </m:r>
      </m:oMath>
      <w:r w:rsidR="0070541A">
        <w:t xml:space="preserve"> (variance of 16; conservatively we round up to 20) should suffice.</w:t>
      </w:r>
    </w:p>
    <w:p w14:paraId="5AD1307B" w14:textId="17442D94" w:rsidR="0070541A" w:rsidRDefault="0070541A" w:rsidP="00C95F6C">
      <w:pPr>
        <w:pStyle w:val="Body"/>
      </w:pPr>
      <w:r>
        <w:t xml:space="preserve">We use a similar examination of </w:t>
      </w:r>
      <w:proofErr w:type="spellStart"/>
      <w:r>
        <w:t>Rensink</w:t>
      </w:r>
      <w:proofErr w:type="spellEnd"/>
      <w:r>
        <w:t xml:space="preserve"> </w:t>
      </w:r>
      <w:r w:rsidR="00F50400">
        <w:t>&amp;</w:t>
      </w:r>
      <w:r>
        <w:t xml:space="preserve"> Baldrige’s Figure 4 to estimate priors on </w:t>
      </w:r>
      <w:r w:rsidR="006F7D37">
        <w:t xml:space="preserve">the effect of </w:t>
      </w:r>
      <w:r w:rsidRPr="0070541A">
        <w:rPr>
          <w:i/>
        </w:rPr>
        <w:t>approach</w:t>
      </w:r>
      <w:r w:rsidR="00DA412A">
        <w:t xml:space="preserve">, which was </w:t>
      </w:r>
      <w:r w:rsidR="006F7D37">
        <w:t>~</w:t>
      </w:r>
      <w:r w:rsidR="00DA412A">
        <w:t>0.2, meaning a variance of 0.25 easily covers values of approach twice as extreme</w:t>
      </w:r>
      <w:r>
        <w:t>:</w:t>
      </w:r>
    </w:p>
    <w:p w14:paraId="0C1890F9" w14:textId="3C2885B3" w:rsidR="00E729C8" w:rsidRDefault="00B2648F" w:rsidP="00C95F6C">
      <w:r>
        <w:t xml:space="preserve"> </w:t>
      </w:r>
    </w:p>
    <w:p w14:paraId="257E6804" w14:textId="4DB9A215" w:rsidR="00E729C8" w:rsidRPr="00436C54" w:rsidRDefault="00196990"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eastAsia="Cambria Math" w:hAnsi="Cambria Math"/>
                      </w:rPr>
                    </m:ctrlPr>
                  </m:sSubPr>
                  <m:e>
                    <m:r>
                      <w:rPr>
                        <w:rFonts w:ascii="Cambria Math" w:eastAsia="Cambria Math" w:hAnsi="Cambria Math"/>
                      </w:rPr>
                      <m:t>β</m:t>
                    </m:r>
                  </m:e>
                  <m:sub>
                    <m:r>
                      <w:rPr>
                        <w:rFonts w:ascii="Cambria Math" w:eastAsia="Cambria Math" w:hAnsi="Cambria Math"/>
                      </w:rPr>
                      <m:t>v</m:t>
                    </m:r>
                    <m:r>
                      <m:rPr>
                        <m:sty m:val="p"/>
                      </m:rPr>
                      <w:rPr>
                        <w:rFonts w:ascii="Cambria Math" w:eastAsia="Cambria Math" w:hAnsi="Cambria Math"/>
                      </w:rPr>
                      <m:t>,3</m:t>
                    </m:r>
                  </m:sub>
                </m:sSub>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r>
                  <m:rPr>
                    <m:scr m:val="script"/>
                    <m:sty m:val="p"/>
                  </m:rPr>
                  <w:rPr>
                    <w:rFonts w:ascii="Cambria Math" w:eastAsia="Cambria Math" w:hAnsi="Cambria Math"/>
                  </w:rPr>
                  <m:t>N</m:t>
                </m:r>
                <m:r>
                  <m:rPr>
                    <m:sty m:val="p"/>
                  </m:rPr>
                  <w:rPr>
                    <w:rFonts w:ascii="Cambria Math" w:eastAsia="Cambria Math" w:hAnsi="Cambria Math"/>
                  </w:rPr>
                  <m:t>(0,0.25)</m:t>
                </m:r>
                <m:ctrlPr>
                  <w:rPr>
                    <w:rFonts w:ascii="Cambria Math" w:eastAsia="Cambria Math" w:hAnsi="Cambria Math"/>
                  </w:rPr>
                </m:ctrlPr>
              </m:e>
            </m:mr>
            <m:mr>
              <m:e>
                <m:sSub>
                  <m:sSubPr>
                    <m:ctrlPr>
                      <w:rPr>
                        <w:rFonts w:ascii="Cambria Math" w:eastAsia="Cambria Math" w:hAnsi="Cambria Math"/>
                      </w:rPr>
                    </m:ctrlPr>
                  </m:sSubPr>
                  <m:e>
                    <m:r>
                      <w:rPr>
                        <w:rFonts w:ascii="Cambria Math" w:eastAsia="Cambria Math" w:hAnsi="Cambria Math"/>
                      </w:rPr>
                      <m:t>β</m:t>
                    </m:r>
                  </m:e>
                  <m:sub>
                    <m:r>
                      <w:rPr>
                        <w:rFonts w:ascii="Cambria Math" w:eastAsia="Cambria Math" w:hAnsi="Cambria Math"/>
                      </w:rPr>
                      <m:t>v</m:t>
                    </m:r>
                    <m:r>
                      <m:rPr>
                        <m:sty m:val="p"/>
                      </m:rPr>
                      <w:rPr>
                        <w:rFonts w:ascii="Cambria Math" w:eastAsia="Cambria Math" w:hAnsi="Cambria Math"/>
                      </w:rPr>
                      <m:t>,4</m:t>
                    </m:r>
                  </m:sub>
                </m:sSub>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r>
                  <m:rPr>
                    <m:scr m:val="script"/>
                    <m:sty m:val="p"/>
                  </m:rPr>
                  <w:rPr>
                    <w:rFonts w:ascii="Cambria Math" w:eastAsia="Cambria Math" w:hAnsi="Cambria Math"/>
                  </w:rPr>
                  <m:t>N</m:t>
                </m:r>
                <m:r>
                  <m:rPr>
                    <m:sty m:val="p"/>
                  </m:rPr>
                  <w:rPr>
                    <w:rFonts w:ascii="Cambria Math" w:eastAsia="Cambria Math" w:hAnsi="Cambria Math"/>
                  </w:rPr>
                  <m:t>(0,0.25)</m:t>
                </m:r>
              </m:e>
            </m:mr>
          </m:m>
        </m:oMath>
      </m:oMathPara>
    </w:p>
    <w:p w14:paraId="7D6926D5" w14:textId="77777777" w:rsidR="00E729C8" w:rsidRDefault="00E729C8" w:rsidP="00C95F6C"/>
    <w:p w14:paraId="60FFB8BB" w14:textId="1879131C" w:rsidR="00436C54" w:rsidRPr="00DA412A" w:rsidRDefault="00DA412A" w:rsidP="006E1133">
      <w:pPr>
        <w:pStyle w:val="BodyNoIndent"/>
      </w:pPr>
      <w:r>
        <w:t xml:space="preserve">Finally, we use </w:t>
      </w:r>
      <w:r w:rsidR="0069770F">
        <w:t>relatively uninformed priors for variance parameters</w:t>
      </w:r>
      <w:r w:rsidR="005C6138">
        <w:t>:</w:t>
      </w:r>
      <w:r w:rsidR="005C6138">
        <w:rPr>
          <w:rStyle w:val="FootnoteReference"/>
        </w:rPr>
        <w:footnoteReference w:id="8"/>
      </w:r>
    </w:p>
    <w:p w14:paraId="2E089952" w14:textId="77777777" w:rsidR="0069770F" w:rsidRDefault="0069770F" w:rsidP="00C95F6C"/>
    <w:p w14:paraId="1AEEADFE" w14:textId="45823396" w:rsidR="0069770F" w:rsidRPr="00436C54" w:rsidRDefault="00196990"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Sup>
                  <m:sSubSupPr>
                    <m:ctrlPr>
                      <w:rPr>
                        <w:rFonts w:ascii="Cambria Math" w:hAnsi="Cambria Math"/>
                        <w:i/>
                      </w:rPr>
                    </m:ctrlPr>
                  </m:sSubSupPr>
                  <m:e>
                    <m:r>
                      <w:rPr>
                        <w:rFonts w:ascii="Cambria Math" w:hAnsi="Cambria Math"/>
                      </w:rPr>
                      <m:t>σ</m:t>
                    </m:r>
                  </m:e>
                  <m:sub>
                    <m:r>
                      <w:rPr>
                        <w:rFonts w:ascii="Cambria Math" w:hAnsi="Cambria Math"/>
                      </w:rPr>
                      <m:t>v</m:t>
                    </m:r>
                  </m:sub>
                  <m:sup>
                    <m:r>
                      <w:rPr>
                        <w:rFonts w:ascii="Cambria Math" w:hAnsi="Cambria Math"/>
                      </w:rPr>
                      <m:t>2</m:t>
                    </m:r>
                  </m:sup>
                </m:sSubSup>
              </m:e>
              <m:e>
                <m:r>
                  <m:rPr>
                    <m:sty m:val="p"/>
                  </m:rPr>
                  <w:rPr>
                    <w:rFonts w:ascii="Cambria Math" w:hAnsi="Cambria Math"/>
                  </w:rPr>
                  <m:t>~</m:t>
                </m:r>
              </m:e>
              <m:e>
                <m:r>
                  <m:rPr>
                    <m:sty m:val="p"/>
                  </m:rPr>
                  <w:rPr>
                    <w:rFonts w:ascii="Cambria Math" w:hAnsi="Cambria Math"/>
                  </w:rPr>
                  <m:t>InverseGamma</m:t>
                </m:r>
                <m:r>
                  <w:rPr>
                    <w:rFonts w:ascii="Cambria Math" w:hAnsi="Cambria Math"/>
                  </w:rPr>
                  <m:t>(1,1)</m:t>
                </m:r>
              </m:e>
            </m:mr>
            <m:mr>
              <m:e>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InverseGamma(1,1)</m:t>
                </m:r>
              </m:e>
            </m:mr>
          </m:m>
        </m:oMath>
      </m:oMathPara>
    </w:p>
    <w:p w14:paraId="580B8BD2" w14:textId="77777777" w:rsidR="00436C54" w:rsidRPr="00436C54" w:rsidRDefault="00436C54" w:rsidP="00C95F6C">
      <w:pPr>
        <w:pStyle w:val="Body"/>
      </w:pPr>
    </w:p>
    <w:p w14:paraId="70F03CAF" w14:textId="1CDA09F0" w:rsidR="009F09AD" w:rsidRDefault="0069770F" w:rsidP="006E1133">
      <w:pPr>
        <w:pStyle w:val="BodyNoIndent"/>
      </w:pPr>
      <w:r>
        <w:t>We fit the model</w:t>
      </w:r>
      <w:r w:rsidR="009F09AD">
        <w:t xml:space="preserve"> using MCMC sampling in JAGS</w:t>
      </w:r>
      <w:r w:rsidR="00B37B1E">
        <w:t xml:space="preserve"> </w:t>
      </w:r>
      <w:r w:rsidR="009F09AD">
        <w:fldChar w:fldCharType="begin" w:fldLock="1"/>
      </w:r>
      <w:r w:rsidR="0035362E">
        <w:instrText>ADDIN CSL_CITATION { "citationItems" : [ { "id" : "ITEM-1", "itemData" : { "DOI" : "10.1.1.13.3406", "ISSN" : "1609395X", "abstract" : "JAGS is a program for Bayesian Graphical modelling which aims for compatibility with classic BUGS. The program could eventually be developed as an R package. This article explains the motivations for this program, briefly describes the architecture and then discusses some ideas for a vectorized form of the BUGS language. 1", "author" : [ { "dropping-particle" : "", "family" : "Plummer", "given" : "Martyn", "non-dropping-particle" : "", "parse-names" : false, "suffix" : "" } ], "container-title" : "Proceedings of the 3rd International Workshop on Distributed Statistical Computing (DSC 2003)", "id" : "ITEM-1", "issued" : { "date-parts" : [ [ "2003" ] ] }, "title" : "JAGS: A Program for Analysis of Bayesian Graphical Models Using Gibbs Sampling", "type" : "article-journal" }, "uris" : [ "http://www.mendeley.com/documents/?uuid=089a2ed4-19b3-4d0d-b6bb-82567bda8b08" ] } ], "mendeley" : { "formattedCitation" : "[16]", "plainTextFormattedCitation" : "[16]", "previouslyFormattedCitation" : "[16]" }, "properties" : { "noteIndex" : 0 }, "schema" : "https://github.com/citation-style-language/schema/raw/master/csl-citation.json" }</w:instrText>
      </w:r>
      <w:r w:rsidR="009F09AD">
        <w:fldChar w:fldCharType="separate"/>
      </w:r>
      <w:r w:rsidR="002168F8" w:rsidRPr="002168F8">
        <w:rPr>
          <w:noProof/>
        </w:rPr>
        <w:t>[16]</w:t>
      </w:r>
      <w:r w:rsidR="009F09AD">
        <w:fldChar w:fldCharType="end"/>
      </w:r>
      <w:r w:rsidR="009F09AD">
        <w:t>.</w:t>
      </w:r>
      <w:r w:rsidR="00436C54">
        <w:rPr>
          <w:rStyle w:val="FootnoteReference"/>
        </w:rPr>
        <w:footnoteReference w:id="9"/>
      </w:r>
      <w:r w:rsidR="007E080A">
        <w:t xml:space="preserve"> </w:t>
      </w:r>
    </w:p>
    <w:p w14:paraId="0B5F2A24" w14:textId="77777777" w:rsidR="00F843E8" w:rsidRDefault="00F843E8" w:rsidP="00C95F6C">
      <w:pPr>
        <w:pStyle w:val="Heading2"/>
      </w:pPr>
      <w:bookmarkStart w:id="163" w:name="_Ref415497565"/>
      <w:r>
        <w:t>Performance on a hypothetical set of datasets</w:t>
      </w:r>
      <w:bookmarkEnd w:id="163"/>
    </w:p>
    <w:p w14:paraId="5CE06FC2" w14:textId="68F2C2E6" w:rsidR="00F843E8" w:rsidRDefault="00F843E8" w:rsidP="006E1133">
      <w:pPr>
        <w:pStyle w:val="BodyNoIndent"/>
      </w:pPr>
      <w:r>
        <w:t xml:space="preserve">We can use our model to derive the expected precision of estimation of a typical individual on an unknown dataset. </w:t>
      </w:r>
      <w:proofErr w:type="spellStart"/>
      <w:r>
        <w:t>Rensink</w:t>
      </w:r>
      <w:proofErr w:type="spellEnd"/>
      <w:r>
        <w:t xml:space="preserve"> &amp; </w:t>
      </w:r>
      <w:proofErr w:type="spellStart"/>
      <w:r>
        <w:t>Baldridge</w:t>
      </w:r>
      <w:proofErr w:type="spellEnd"/>
      <w:r>
        <w:t xml:space="preserve"> </w:t>
      </w:r>
      <w:r w:rsidRPr="00AE2021">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Pr="00AE2021">
        <w:fldChar w:fldCharType="separate"/>
      </w:r>
      <w:r w:rsidR="00F428D1" w:rsidRPr="00F428D1">
        <w:rPr>
          <w:noProof/>
        </w:rPr>
        <w:t>[3]</w:t>
      </w:r>
      <w:r w:rsidRPr="00AE2021">
        <w:fldChar w:fldCharType="end"/>
      </w:r>
      <w:r>
        <w:t xml:space="preserve"> proposed doing this (equation 8 in that paper) by integrating the fitted line over a probability distribution of values of </w:t>
      </w:r>
      <w:r w:rsidRPr="00021278">
        <w:rPr>
          <w:i/>
        </w:rPr>
        <w:t>r</w:t>
      </w:r>
      <w:r>
        <w:t xml:space="preserve"> one might expect to encounter in a given domain. Applied to the models in that paper, this method has the disadvantage that </w:t>
      </w:r>
      <w:r w:rsidR="007D4522">
        <w:t xml:space="preserve">it </w:t>
      </w:r>
      <w:r>
        <w:t>cannot derive the uncertainty associated with the calculated average performance, making it impossible to determine differences between visualizations.</w:t>
      </w:r>
    </w:p>
    <w:p w14:paraId="292C46A9" w14:textId="03EB2D57" w:rsidR="00F843E8" w:rsidRDefault="00F843E8" w:rsidP="00C95F6C">
      <w:pPr>
        <w:pStyle w:val="Body"/>
      </w:pPr>
      <w:r>
        <w:t xml:space="preserve">However, if we adopt the same approach in a Bayesian framework on models derived from individual observations, uncertainty is straightforward to derive in the form of the posterior distribution of expected JND. We can do this by drawing </w:t>
      </w:r>
      <w:r w:rsidRPr="004736D6">
        <w:rPr>
          <w:i/>
        </w:rPr>
        <w:t>r</w:t>
      </w:r>
      <w:r>
        <w:t xml:space="preserve"> values from a hypothetical distribution, for example a uniform distribution over the same space sampled in the experiment (we could use a more specific distribution if we had knowledge of expected correlation values in some domain):</w:t>
      </w:r>
    </w:p>
    <w:p w14:paraId="229F8B6D" w14:textId="77777777" w:rsidR="00F843E8" w:rsidRDefault="00F843E8" w:rsidP="00C95F6C"/>
    <w:p w14:paraId="5DB499C1" w14:textId="77777777" w:rsidR="00F843E8" w:rsidRPr="00AF146E" w:rsidRDefault="00196990"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r>
                  <w:rPr>
                    <w:rFonts w:ascii="Cambria Math" w:hAnsi="Cambria Math"/>
                  </w:rPr>
                  <m:t>r</m:t>
                </m:r>
              </m:e>
              <m:e>
                <m:r>
                  <m:rPr>
                    <m:sty m:val="p"/>
                  </m:rPr>
                  <w:rPr>
                    <w:rFonts w:ascii="Cambria Math" w:hAnsi="Cambria Math"/>
                  </w:rPr>
                  <m:t>~</m:t>
                </m:r>
              </m:e>
              <m:e>
                <m:r>
                  <m:rPr>
                    <m:scr m:val="script"/>
                    <m:sty m:val="p"/>
                  </m:rPr>
                  <w:rPr>
                    <w:rFonts w:ascii="Cambria Math" w:hAnsi="Cambria Math"/>
                  </w:rPr>
                  <m:t>U</m:t>
                </m:r>
                <m:r>
                  <m:rPr>
                    <m:sty m:val="p"/>
                  </m:rPr>
                  <w:rPr>
                    <w:rFonts w:ascii="Cambria Math" w:hAnsi="Cambria Math"/>
                  </w:rPr>
                  <m:t>(0.3,0.8)</m:t>
                </m:r>
              </m:e>
            </m:mr>
          </m:m>
        </m:oMath>
      </m:oMathPara>
    </w:p>
    <w:p w14:paraId="747B740D" w14:textId="77777777" w:rsidR="00F843E8" w:rsidRDefault="00F843E8" w:rsidP="00C95F6C"/>
    <w:p w14:paraId="3F2008FD" w14:textId="537116C6" w:rsidR="00F843E8" w:rsidRDefault="00F843E8" w:rsidP="006E1133">
      <w:pPr>
        <w:pStyle w:val="BodyNoIndent"/>
      </w:pPr>
      <w:r>
        <w:t>We can then use MCMC sampling</w:t>
      </w:r>
      <w:r>
        <w:rPr>
          <w:rStyle w:val="FootnoteReference"/>
        </w:rPr>
        <w:footnoteReference w:id="10"/>
      </w:r>
      <w:r>
        <w:t xml:space="preserve"> to obtain a posterior distribution </w:t>
      </w:r>
      <w:proofErr w:type="gramStart"/>
      <w:r>
        <w:t xml:space="preserve">of </w:t>
      </w:r>
      <w:proofErr w:type="gramEnd"/>
      <m:oMath>
        <m:sSub>
          <m:sSubPr>
            <m:ctrlPr>
              <w:rPr>
                <w:rFonts w:ascii="Cambria Math" w:hAnsi="Cambria Math"/>
                <w:i/>
              </w:rPr>
            </m:ctrlPr>
          </m:sSubPr>
          <m:e>
            <m:r>
              <w:rPr>
                <w:rFonts w:ascii="Cambria Math" w:hAnsi="Cambria Math"/>
              </w:rPr>
              <m:t>μ</m:t>
            </m:r>
          </m:e>
          <m:sub>
            <m:r>
              <w:rPr>
                <w:rFonts w:ascii="Cambria Math" w:hAnsi="Cambria Math"/>
              </w:rPr>
              <m:t>v</m:t>
            </m:r>
          </m:sub>
        </m:sSub>
      </m:oMath>
      <w:r>
        <w:t>, the expected JND for the average person given for each visualization </w:t>
      </w:r>
      <w:r w:rsidRPr="00DA164E">
        <w:t>×</w:t>
      </w:r>
      <w:r>
        <w:t> direction pair:</w:t>
      </w:r>
    </w:p>
    <w:p w14:paraId="4B05ABE6" w14:textId="0A656262" w:rsidR="00F843E8" w:rsidRDefault="00F843E8" w:rsidP="00C95F6C"/>
    <w:p w14:paraId="33A0762A" w14:textId="77777777" w:rsidR="00F843E8" w:rsidRPr="00AF146E" w:rsidRDefault="00196990" w:rsidP="00C95F6C">
      <m:oMathPara>
        <m:oMathParaPr>
          <m:jc m:val="center"/>
        </m:oMathParaPr>
        <m:oMath>
          <m:m>
            <m:mPr>
              <m:cGpRule m:val="4"/>
              <m:cGp m:val="1"/>
              <m:mcs>
                <m:mc>
                  <m:mcPr>
                    <m:count m:val="2"/>
                    <m:mcJc m:val="center"/>
                  </m:mcPr>
                </m:mc>
                <m:mc>
                  <m:mcPr>
                    <m:count m:val="1"/>
                    <m:mcJc m:val="left"/>
                  </m:mcPr>
                </m:mc>
              </m:mcs>
              <m:ctrlPr>
                <w:rPr>
                  <w:rFonts w:ascii="Cambria Math" w:hAnsi="Cambria Math"/>
                </w:rPr>
              </m:ctrlPr>
            </m:mPr>
            <m:mr>
              <m:e>
                <m:r>
                  <m:rPr>
                    <m:sty m:val="p"/>
                  </m:rPr>
                  <w:rPr>
                    <w:rFonts w:ascii="Cambria Math" w:hAnsi="Cambria Math"/>
                  </w:rPr>
                  <m:t>log</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v</m:t>
                    </m:r>
                  </m:sub>
                </m:sSub>
                <m: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r>
                  <w:rPr>
                    <w:rFonts w:ascii="Cambria Math" w:hAnsi="Cambria Math"/>
                  </w:rPr>
                  <m:t>r</m:t>
                </m:r>
              </m:e>
            </m:mr>
          </m:m>
        </m:oMath>
      </m:oMathPara>
    </w:p>
    <w:p w14:paraId="2DE1FA68" w14:textId="1D9CE8B0" w:rsidR="00F843E8" w:rsidRDefault="00F843E8" w:rsidP="00C95F6C">
      <w:pPr>
        <w:pStyle w:val="Body"/>
      </w:pPr>
    </w:p>
    <w:p w14:paraId="1D1D62AC" w14:textId="27DD74F3" w:rsidR="00F843E8" w:rsidRPr="00F843E8" w:rsidRDefault="00F843E8" w:rsidP="006E1133">
      <w:pPr>
        <w:pStyle w:val="BodyNoIndent"/>
      </w:pPr>
      <w:r>
        <w:t xml:space="preserve">We can then rank visualizations by their expected performance on an unknown dataset (see </w:t>
      </w:r>
      <w:r w:rsidR="00902084">
        <w:t>results, below</w:t>
      </w:r>
      <w:r>
        <w:t xml:space="preserve">). </w:t>
      </w:r>
      <w:r w:rsidRPr="006521B3">
        <w:t xml:space="preserve">Given a problem space with datasets having some known/estimated distribution of </w:t>
      </w:r>
      <w:r w:rsidRPr="006521B3">
        <w:rPr>
          <w:i/>
        </w:rPr>
        <w:t>r</w:t>
      </w:r>
      <w:r w:rsidRPr="006521B3">
        <w:t xml:space="preserve">, </w:t>
      </w:r>
      <w:r>
        <w:t>we can easily</w:t>
      </w:r>
      <w:r w:rsidRPr="006521B3">
        <w:t xml:space="preserve"> re-compute rankings from the mod</w:t>
      </w:r>
      <w:r w:rsidR="00902084">
        <w:t>el</w:t>
      </w:r>
      <w:r w:rsidR="00ED53B9">
        <w:t>.</w:t>
      </w:r>
    </w:p>
    <w:p w14:paraId="2CE7587C" w14:textId="1F6009FE" w:rsidR="00A34301" w:rsidRPr="00AF146E" w:rsidRDefault="0045429D" w:rsidP="003E556D">
      <w:pPr>
        <w:pStyle w:val="Heading1"/>
      </w:pPr>
      <w:bookmarkStart w:id="164" w:name="_Ref415494209"/>
      <w:r>
        <w:t>Results of Final Model</w:t>
      </w:r>
      <w:bookmarkEnd w:id="164"/>
    </w:p>
    <w:p w14:paraId="04CF407D" w14:textId="66A3C18A" w:rsidR="0064216F" w:rsidRDefault="007251F6" w:rsidP="006F5504">
      <w:pPr>
        <w:pStyle w:val="BodyNoIndent"/>
        <w:rPr>
          <w:ins w:id="165" w:author="Matthew Kay" w:date="2015-06-23T15:43:00Z"/>
        </w:rPr>
      </w:pPr>
      <w:r w:rsidRPr="00443388">
        <w:rPr>
          <w:rPrChange w:id="166" w:author="Matthew Kay" w:date="2015-06-23T15:37:00Z">
            <w:rPr>
              <w:highlight w:val="yellow"/>
            </w:rPr>
          </w:rPrChange>
        </w:rPr>
        <w:fldChar w:fldCharType="begin"/>
      </w:r>
      <w:r w:rsidRPr="00997C71">
        <w:instrText xml:space="preserve"> REF _Ref415447337 \h </w:instrText>
      </w:r>
      <w:r w:rsidRPr="00443388">
        <w:rPr>
          <w:rPrChange w:id="167" w:author="Matthew Kay" w:date="2015-06-23T15:37:00Z">
            <w:rPr>
              <w:highlight w:val="yellow"/>
            </w:rPr>
          </w:rPrChange>
        </w:rPr>
      </w:r>
      <w:r w:rsidR="00443388" w:rsidRPr="00443388">
        <w:rPr>
          <w:rPrChange w:id="168" w:author="Matthew Kay" w:date="2015-06-23T15:37:00Z">
            <w:rPr>
              <w:highlight w:val="yellow"/>
            </w:rPr>
          </w:rPrChange>
        </w:rPr>
        <w:instrText xml:space="preserve"> \* MERGEFORMAT </w:instrText>
      </w:r>
      <w:r w:rsidRPr="00443388">
        <w:rPr>
          <w:rPrChange w:id="169" w:author="Matthew Kay" w:date="2015-06-23T15:37:00Z">
            <w:rPr>
              <w:highlight w:val="yellow"/>
            </w:rPr>
          </w:rPrChange>
        </w:rPr>
        <w:fldChar w:fldCharType="separate"/>
      </w:r>
      <w:ins w:id="170" w:author="Matthew Kay" w:date="2015-06-23T18:02:00Z">
        <w:r w:rsidR="00997C71">
          <w:t xml:space="preserve">Fig. </w:t>
        </w:r>
        <w:r w:rsidR="00997C71">
          <w:rPr>
            <w:noProof/>
          </w:rPr>
          <w:t>8</w:t>
        </w:r>
      </w:ins>
      <w:del w:id="171" w:author="Matthew Kay" w:date="2015-06-23T17:08:00Z">
        <w:r w:rsidR="00F97C25" w:rsidRPr="00997C71" w:rsidDel="006F5504">
          <w:delText xml:space="preserve">Fig. </w:delText>
        </w:r>
        <w:r w:rsidR="00F97C25" w:rsidRPr="00997C71" w:rsidDel="006F5504">
          <w:rPr>
            <w:noProof/>
          </w:rPr>
          <w:delText>8</w:delText>
        </w:r>
      </w:del>
      <w:r w:rsidRPr="00443388">
        <w:rPr>
          <w:rPrChange w:id="172" w:author="Matthew Kay" w:date="2015-06-23T15:37:00Z">
            <w:rPr>
              <w:highlight w:val="yellow"/>
            </w:rPr>
          </w:rPrChange>
        </w:rPr>
        <w:fldChar w:fldCharType="end"/>
      </w:r>
      <w:r w:rsidRPr="006F5504">
        <w:t xml:space="preserve">.1 </w:t>
      </w:r>
      <w:r w:rsidR="00D907FA" w:rsidRPr="006F5504">
        <w:t>shows</w:t>
      </w:r>
      <w:r w:rsidR="00D907FA" w:rsidRPr="00997C71">
        <w:t xml:space="preserve"> the results of our model in log space for each visuali</w:t>
      </w:r>
      <w:r w:rsidR="00D907FA">
        <w:t xml:space="preserve">zation. </w:t>
      </w:r>
      <w:ins w:id="173" w:author="Matthew Kay" w:date="2015-06-23T15:43:00Z">
        <w:r w:rsidR="0064216F" w:rsidRPr="00185792">
          <w:t xml:space="preserve">Harrison </w:t>
        </w:r>
        <w:r w:rsidR="0064216F" w:rsidRPr="00185792">
          <w:rPr>
            <w:i/>
          </w:rPr>
          <w:t>et al.</w:t>
        </w:r>
        <w:r w:rsidR="0064216F">
          <w:t xml:space="preserve"> used their model to derive a total ranking of </w:t>
        </w:r>
        <w:r w:rsidR="0064216F">
          <w:t xml:space="preserve">all </w:t>
        </w:r>
        <w:r w:rsidR="0064216F">
          <w:t xml:space="preserve">visualizations analyzed (i.e., a ranking that explicitly places each visualization either above or below every other visualization). </w:t>
        </w:r>
        <w:r w:rsidR="0064216F">
          <w:t xml:space="preserve">However, they did not take the error in their model into account in deriving this ranking </w:t>
        </w:r>
      </w:ins>
      <w:ins w:id="174" w:author="Matthew Kay" w:date="2015-06-23T15:44:00Z">
        <w:r w:rsidR="0064216F">
          <w:t>– given how close the estimates of participants</w:t>
        </w:r>
      </w:ins>
      <w:ins w:id="175" w:author="Matthew Kay" w:date="2015-06-23T15:45:00Z">
        <w:r w:rsidR="0064216F">
          <w:t xml:space="preserve">’ precision is for many of the visualization types, it is likely that their respective positions in a total ranking are simply due to chance. </w:t>
        </w:r>
      </w:ins>
    </w:p>
    <w:p w14:paraId="5B514602" w14:textId="1A7EDFB2" w:rsidR="007251F6" w:rsidRDefault="0064216F" w:rsidP="006F5504">
      <w:pPr>
        <w:pStyle w:val="Body"/>
      </w:pPr>
      <w:ins w:id="176" w:author="Matthew Kay" w:date="2015-06-23T15:45:00Z">
        <w:r>
          <w:t xml:space="preserve">Because of this, we instead focus our results on </w:t>
        </w:r>
      </w:ins>
      <w:ins w:id="177" w:author="Matthew Kay" w:date="2015-06-23T15:46:00Z">
        <w:r>
          <w:t xml:space="preserve">a partial ordering, admitting that based on the available evidence there is little practical difference between certain </w:t>
        </w:r>
        <w:r w:rsidRPr="00970FB0">
          <w:t>visualization × directi</w:t>
        </w:r>
        <w:r>
          <w:t>on pairs</w:t>
        </w:r>
        <w:r>
          <w:t xml:space="preserve"> (t</w:t>
        </w:r>
      </w:ins>
      <w:ins w:id="178" w:author="Matthew Kay" w:date="2015-06-23T15:48:00Z">
        <w:r>
          <w:t>hough a total ranking is easily derived from our data</w:t>
        </w:r>
      </w:ins>
      <w:ins w:id="179" w:author="Matthew Kay" w:date="2015-06-23T15:50:00Z">
        <w:r>
          <w:t>,</w:t>
        </w:r>
      </w:ins>
      <w:ins w:id="180" w:author="Matthew Kay" w:date="2015-06-23T15:48:00Z">
        <w:r>
          <w:t xml:space="preserve"> available in our supplementary materials</w:t>
        </w:r>
      </w:ins>
      <w:ins w:id="181" w:author="Matthew Kay" w:date="2015-06-23T15:50:00Z">
        <w:r>
          <w:t>)</w:t>
        </w:r>
      </w:ins>
      <w:ins w:id="182" w:author="Matthew Kay" w:date="2015-06-23T15:48:00Z">
        <w:r>
          <w:t xml:space="preserve">. </w:t>
        </w:r>
      </w:ins>
      <w:ins w:id="183" w:author="Matthew Kay" w:date="2015-06-23T15:50:00Z">
        <w:r>
          <w:t>B</w:t>
        </w:r>
      </w:ins>
      <w:ins w:id="184" w:author="Matthew Kay" w:date="2015-06-23T15:49:00Z">
        <w:r>
          <w:t xml:space="preserve">ased on </w:t>
        </w:r>
      </w:ins>
      <w:del w:id="185" w:author="Matthew Kay" w:date="2015-06-23T15:49:00Z">
        <w:r w:rsidR="00902084" w:rsidDel="0064216F">
          <w:delText xml:space="preserve">Based on </w:delText>
        </w:r>
      </w:del>
      <w:r w:rsidR="00902084">
        <w:t xml:space="preserve">the method outlined </w:t>
      </w:r>
      <w:del w:id="186" w:author="Matthew Kay" w:date="2015-06-23T15:49:00Z">
        <w:r w:rsidR="00902084" w:rsidDel="0064216F">
          <w:delText>above</w:delText>
        </w:r>
      </w:del>
      <w:ins w:id="187" w:author="Matthew Kay" w:date="2015-06-23T15:49:00Z">
        <w:r>
          <w:t xml:space="preserve">in Section </w:t>
        </w:r>
        <w:r>
          <w:fldChar w:fldCharType="begin"/>
        </w:r>
        <w:r>
          <w:instrText xml:space="preserve"> REF _Ref415497565 \r \h </w:instrText>
        </w:r>
      </w:ins>
      <w:r>
        <w:fldChar w:fldCharType="separate"/>
      </w:r>
      <w:ins w:id="188" w:author="Matthew Kay" w:date="2015-06-23T18:02:00Z">
        <w:r w:rsidR="00997C71">
          <w:t>6.3</w:t>
        </w:r>
      </w:ins>
      <w:ins w:id="189" w:author="Matthew Kay" w:date="2015-06-23T15:49:00Z">
        <w:r>
          <w:fldChar w:fldCharType="end"/>
        </w:r>
      </w:ins>
      <w:r w:rsidR="00902084">
        <w:t xml:space="preserve">, </w:t>
      </w:r>
      <w:r w:rsidR="00D907FA">
        <w:t xml:space="preserve">we </w:t>
      </w:r>
      <w:r w:rsidR="007251F6">
        <w:lastRenderedPageBreak/>
        <w:t xml:space="preserve">roughly group </w:t>
      </w:r>
      <w:r w:rsidR="007251F6" w:rsidRPr="00970FB0">
        <w:t>visualization × directi</w:t>
      </w:r>
      <w:r w:rsidR="007251F6">
        <w:t xml:space="preserve">on pairs into </w:t>
      </w:r>
      <w:r w:rsidR="00D907FA">
        <w:t xml:space="preserve">a partial ranking based on the expected average </w:t>
      </w:r>
      <w:r w:rsidR="007251F6">
        <w:t xml:space="preserve">person’s </w:t>
      </w:r>
      <w:r w:rsidR="00D907FA">
        <w:t>performance integrated over the fit lines</w:t>
      </w:r>
      <w:r w:rsidR="007251F6">
        <w:t xml:space="preserve"> (</w:t>
      </w:r>
      <w:r w:rsidR="007251F6">
        <w:rPr>
          <w:highlight w:val="yellow"/>
        </w:rPr>
        <w:fldChar w:fldCharType="begin"/>
      </w:r>
      <w:r w:rsidR="007251F6">
        <w:instrText xml:space="preserve"> REF _Ref415447337 \h </w:instrText>
      </w:r>
      <w:r w:rsidR="007251F6">
        <w:rPr>
          <w:highlight w:val="yellow"/>
        </w:rPr>
      </w:r>
      <w:r w:rsidR="007251F6">
        <w:rPr>
          <w:highlight w:val="yellow"/>
        </w:rPr>
        <w:fldChar w:fldCharType="separate"/>
      </w:r>
      <w:r w:rsidR="00997C71">
        <w:t xml:space="preserve">Fig. </w:t>
      </w:r>
      <w:r w:rsidR="00997C71">
        <w:rPr>
          <w:noProof/>
        </w:rPr>
        <w:t>8</w:t>
      </w:r>
      <w:r w:rsidR="007251F6">
        <w:rPr>
          <w:highlight w:val="yellow"/>
        </w:rPr>
        <w:fldChar w:fldCharType="end"/>
      </w:r>
      <w:r w:rsidR="007251F6">
        <w:t>.2)</w:t>
      </w:r>
      <w:r w:rsidR="00D907FA">
        <w:t xml:space="preserve">. We can see </w:t>
      </w:r>
      <w:r w:rsidR="007251F6">
        <w:t xml:space="preserve">four groups emerge. We then take the difference </w:t>
      </w:r>
      <w:r w:rsidR="007D4522">
        <w:t xml:space="preserve">in </w:t>
      </w:r>
      <w:r w:rsidR="007251F6">
        <w:t xml:space="preserve">expected precision between each successive group. This difference </w:t>
      </w:r>
      <w:r w:rsidR="00F527AC">
        <w:t xml:space="preserve">in means </w:t>
      </w:r>
      <w:r w:rsidR="007251F6">
        <w:t xml:space="preserve">(on the log scale) corresponds to a ratio </w:t>
      </w:r>
      <w:r w:rsidR="00F527AC">
        <w:t xml:space="preserve">of </w:t>
      </w:r>
      <w:r w:rsidR="0075669D">
        <w:t>geometric means</w:t>
      </w:r>
      <w:r w:rsidR="004458B9">
        <w:t xml:space="preserve"> </w:t>
      </w:r>
      <w:r w:rsidR="007251F6">
        <w:t>on the original data scale; here we see that the visualizations in each successive group yield</w:t>
      </w:r>
      <w:r w:rsidR="00D907FA">
        <w:t xml:space="preserve"> </w:t>
      </w:r>
      <w:r w:rsidR="00902084">
        <w:t xml:space="preserve">at least </w:t>
      </w:r>
      <w:r w:rsidR="00D907FA">
        <w:t xml:space="preserve">1.5x </w:t>
      </w:r>
      <w:r w:rsidR="007251F6">
        <w:t xml:space="preserve">better </w:t>
      </w:r>
      <w:r w:rsidR="00D907FA">
        <w:t xml:space="preserve">precision </w:t>
      </w:r>
      <w:r w:rsidR="007251F6">
        <w:t xml:space="preserve">(lower JND) </w:t>
      </w:r>
      <w:r w:rsidR="00D907FA">
        <w:t xml:space="preserve">than the previous group </w:t>
      </w:r>
      <w:r w:rsidR="00902084">
        <w:t xml:space="preserve">on average </w:t>
      </w:r>
      <w:r w:rsidR="007251F6">
        <w:t>(</w:t>
      </w:r>
      <w:r w:rsidR="007251F6">
        <w:rPr>
          <w:highlight w:val="yellow"/>
        </w:rPr>
        <w:fldChar w:fldCharType="begin"/>
      </w:r>
      <w:r w:rsidR="007251F6">
        <w:instrText xml:space="preserve"> REF _Ref415447337 \h </w:instrText>
      </w:r>
      <w:r w:rsidR="007251F6">
        <w:rPr>
          <w:highlight w:val="yellow"/>
        </w:rPr>
      </w:r>
      <w:r w:rsidR="007251F6">
        <w:rPr>
          <w:highlight w:val="yellow"/>
        </w:rPr>
        <w:fldChar w:fldCharType="separate"/>
      </w:r>
      <w:r w:rsidR="00997C71">
        <w:t xml:space="preserve">Fig. </w:t>
      </w:r>
      <w:r w:rsidR="00997C71">
        <w:rPr>
          <w:noProof/>
        </w:rPr>
        <w:t>8</w:t>
      </w:r>
      <w:r w:rsidR="007251F6">
        <w:rPr>
          <w:highlight w:val="yellow"/>
        </w:rPr>
        <w:fldChar w:fldCharType="end"/>
      </w:r>
      <w:r w:rsidR="007251F6">
        <w:t>.3</w:t>
      </w:r>
      <w:r w:rsidR="00D907FA">
        <w:t xml:space="preserve">). </w:t>
      </w:r>
    </w:p>
    <w:p w14:paraId="204BC9E0" w14:textId="5A27446A" w:rsidR="00B4367D" w:rsidRDefault="00D907FA" w:rsidP="00C95F6C">
      <w:pPr>
        <w:pStyle w:val="Body"/>
      </w:pPr>
      <w:r>
        <w:t xml:space="preserve">Note </w:t>
      </w:r>
      <w:r w:rsidR="009C4344">
        <w:t>how</w:t>
      </w:r>
      <w:r>
        <w:t xml:space="preserve"> the model accommodates the fact that several of the visualizations have </w:t>
      </w:r>
      <w:r w:rsidR="00114C14">
        <w:t xml:space="preserve">many </w:t>
      </w:r>
      <w:r>
        <w:t>observations worse than chance</w:t>
      </w:r>
      <w:ins w:id="190" w:author="Matthew Kay" w:date="2015-06-23T15:51:00Z">
        <w:r w:rsidR="0064216F">
          <w:t xml:space="preserve"> – none of the models in that group were included in Harrison </w:t>
        </w:r>
        <w:r w:rsidR="0064216F" w:rsidRPr="0064216F">
          <w:rPr>
            <w:i/>
            <w:rPrChange w:id="191" w:author="Matthew Kay" w:date="2015-06-23T15:51:00Z">
              <w:rPr/>
            </w:rPrChange>
          </w:rPr>
          <w:t>et al.</w:t>
        </w:r>
        <w:r w:rsidR="0064216F" w:rsidRPr="0064216F">
          <w:rPr>
            <w:rPrChange w:id="192" w:author="Matthew Kay" w:date="2015-06-23T15:51:00Z">
              <w:rPr>
                <w:i/>
              </w:rPr>
            </w:rPrChange>
          </w:rPr>
          <w:t>’s</w:t>
        </w:r>
        <w:r w:rsidR="0064216F">
          <w:t xml:space="preserve"> final analysis</w:t>
        </w:r>
      </w:ins>
      <w:r w:rsidR="007251F6">
        <w:t xml:space="preserve">. </w:t>
      </w:r>
      <w:ins w:id="193" w:author="Matthew Kay" w:date="2015-06-23T15:51:00Z">
        <w:r w:rsidR="0064216F">
          <w:t xml:space="preserve">Using censoring, </w:t>
        </w:r>
      </w:ins>
      <w:del w:id="194" w:author="Matthew Kay" w:date="2015-06-23T15:51:00Z">
        <w:r w:rsidR="007251F6" w:rsidDel="0064216F">
          <w:delText>B</w:delText>
        </w:r>
        <w:r w:rsidR="00114C14" w:rsidDel="0064216F">
          <w:delText xml:space="preserve">y formulating the </w:delText>
        </w:r>
      </w:del>
      <w:ins w:id="195" w:author="Matthew Kay" w:date="2015-06-23T15:51:00Z">
        <w:r w:rsidR="0064216F">
          <w:t xml:space="preserve">we were able to formulate a </w:t>
        </w:r>
      </w:ins>
      <w:r w:rsidR="00114C14">
        <w:t>model such that we did not have to drop these conditions</w:t>
      </w:r>
      <w:ins w:id="196" w:author="Matthew Kay" w:date="2015-06-23T15:52:00Z">
        <w:r w:rsidR="0064216F">
          <w:t xml:space="preserve">; instead, </w:t>
        </w:r>
      </w:ins>
      <w:del w:id="197" w:author="Matthew Kay" w:date="2015-06-23T15:52:00Z">
        <w:r w:rsidR="00114C14" w:rsidDel="0064216F">
          <w:delText xml:space="preserve">, </w:delText>
        </w:r>
      </w:del>
      <w:r w:rsidR="00114C14">
        <w:t xml:space="preserve">we </w:t>
      </w:r>
      <w:del w:id="198" w:author="Matthew Kay" w:date="2015-06-23T15:52:00Z">
        <w:r w:rsidR="00114C14" w:rsidDel="0064216F">
          <w:delText xml:space="preserve">were able to </w:delText>
        </w:r>
      </w:del>
      <w:ins w:id="199" w:author="Matthew Kay" w:date="2015-06-23T15:52:00Z">
        <w:r w:rsidR="0064216F">
          <w:t xml:space="preserve">can </w:t>
        </w:r>
      </w:ins>
      <w:r w:rsidR="00114C14">
        <w:t xml:space="preserve">derive estimates of their performance, just with </w:t>
      </w:r>
      <w:r>
        <w:t>comparatively high</w:t>
      </w:r>
      <w:r w:rsidR="00114C14">
        <w:t>er</w:t>
      </w:r>
      <w:r>
        <w:t xml:space="preserve"> uncertainty</w:t>
      </w:r>
      <w:ins w:id="200" w:author="Matthew Kay" w:date="2015-06-23T15:52:00Z">
        <w:r w:rsidR="0064216F">
          <w:t xml:space="preserve"> –</w:t>
        </w:r>
      </w:ins>
      <w:del w:id="201" w:author="Matthew Kay" w:date="2015-06-23T15:52:00Z">
        <w:r w:rsidR="00114C14" w:rsidDel="0064216F">
          <w:delText xml:space="preserve"> —</w:delText>
        </w:r>
      </w:del>
      <w:r w:rsidR="00114C14">
        <w:t xml:space="preserve"> </w:t>
      </w:r>
      <w:r w:rsidR="007251F6">
        <w:t>the posterior distributions for those conditions near chance are more diffuse than those with higher precision, and the difference between that group and the low precision group has much more uncertainty associated with it</w:t>
      </w:r>
      <w:r w:rsidR="009C4344">
        <w:t xml:space="preserve"> (it should be noted that “</w:t>
      </w:r>
      <w:r w:rsidR="009C4344" w:rsidRPr="009C4344">
        <w:t>indistinguishable from chance</w:t>
      </w:r>
      <w:r w:rsidR="009C4344">
        <w:t>”</w:t>
      </w:r>
      <w:r w:rsidR="009C4344">
        <w:rPr>
          <w:i/>
        </w:rPr>
        <w:t xml:space="preserve"> </w:t>
      </w:r>
      <w:r w:rsidR="009C4344">
        <w:t xml:space="preserve">in </w:t>
      </w:r>
      <w:r w:rsidR="009C4344">
        <w:rPr>
          <w:highlight w:val="yellow"/>
        </w:rPr>
        <w:fldChar w:fldCharType="begin"/>
      </w:r>
      <w:r w:rsidR="009C4344">
        <w:instrText xml:space="preserve"> REF _Ref415447337 \h </w:instrText>
      </w:r>
      <w:r w:rsidR="009C4344">
        <w:rPr>
          <w:highlight w:val="yellow"/>
        </w:rPr>
      </w:r>
      <w:r w:rsidR="009C4344">
        <w:rPr>
          <w:highlight w:val="yellow"/>
        </w:rPr>
        <w:fldChar w:fldCharType="separate"/>
      </w:r>
      <w:r w:rsidR="00997C71">
        <w:t xml:space="preserve">Fig. </w:t>
      </w:r>
      <w:r w:rsidR="00997C71">
        <w:rPr>
          <w:noProof/>
        </w:rPr>
        <w:t>8</w:t>
      </w:r>
      <w:r w:rsidR="009C4344">
        <w:rPr>
          <w:highlight w:val="yellow"/>
        </w:rPr>
        <w:fldChar w:fldCharType="end"/>
      </w:r>
      <w:r w:rsidR="009C4344">
        <w:t>.2 should be read “</w:t>
      </w:r>
      <w:r w:rsidR="009C4344" w:rsidRPr="009C4344">
        <w:t>indistinguishable from chance</w:t>
      </w:r>
      <w:r w:rsidR="009C4344">
        <w:t xml:space="preserve"> so far as this model and data can tell”)</w:t>
      </w:r>
      <w:r w:rsidR="007251F6">
        <w:t>. R</w:t>
      </w:r>
      <w:r w:rsidR="00114C14">
        <w:t xml:space="preserve">ather than dropping </w:t>
      </w:r>
      <w:r w:rsidR="007251F6">
        <w:t>these visualizations</w:t>
      </w:r>
      <w:r w:rsidR="00114C14">
        <w:t xml:space="preserve"> as in Harrison </w:t>
      </w:r>
      <w:r w:rsidR="00114C14" w:rsidRPr="007251F6">
        <w:rPr>
          <w:i/>
        </w:rPr>
        <w:t>et al.</w:t>
      </w:r>
      <w:r w:rsidR="00114C14">
        <w:t xml:space="preserve">, we simply </w:t>
      </w:r>
      <w:r w:rsidR="00114C14" w:rsidRPr="00114C14">
        <w:rPr>
          <w:i/>
        </w:rPr>
        <w:t>learn less about</w:t>
      </w:r>
      <w:r w:rsidR="00114C14">
        <w:t xml:space="preserve"> them from the model.</w:t>
      </w:r>
      <w:r w:rsidR="009C4344">
        <w:t xml:space="preserve"> Given a future experiment designed to be more sensitive to JNDs in this range, we might still use these posteriors as priors in such an analysis.</w:t>
      </w:r>
    </w:p>
    <w:p w14:paraId="765AEAEE" w14:textId="548945FD" w:rsidR="00114C14" w:rsidRPr="00D907FA" w:rsidRDefault="00D907FA" w:rsidP="00C95F6C">
      <w:pPr>
        <w:pStyle w:val="Body"/>
      </w:pPr>
      <w:r>
        <w:t xml:space="preserve">Finally, it is worth considering the expected variance in performance </w:t>
      </w:r>
      <w:r w:rsidR="00114C14">
        <w:t>between individuals.</w:t>
      </w:r>
      <w:r w:rsidR="009C4344">
        <w:t xml:space="preserve"> </w:t>
      </w:r>
      <w:r w:rsidR="00A333D4">
        <w:t xml:space="preserve">In the </w:t>
      </w:r>
      <w:r w:rsidR="008B7DE6">
        <w:t>best-p</w:t>
      </w:r>
      <w:r w:rsidR="00A333D4">
        <w:t>e</w:t>
      </w:r>
      <w:r w:rsidR="008B7DE6">
        <w:t>r</w:t>
      </w:r>
      <w:r w:rsidR="00A333D4">
        <w:t>forming group, w</w:t>
      </w:r>
      <w:r w:rsidR="00114C14">
        <w:t xml:space="preserve">e find that variance is </w:t>
      </w:r>
      <w:r w:rsidR="00A333D4">
        <w:t xml:space="preserve">fairly </w:t>
      </w:r>
      <w:r w:rsidR="00114C14">
        <w:t xml:space="preserve">similar between conditions </w:t>
      </w:r>
      <w:r w:rsidR="00A333D4">
        <w:t>(</w:t>
      </w:r>
      <w:r w:rsidR="00A333D4">
        <w:fldChar w:fldCharType="begin"/>
      </w:r>
      <w:r w:rsidR="00A333D4">
        <w:instrText xml:space="preserve"> REF _Ref415450095 \h </w:instrText>
      </w:r>
      <w:r w:rsidR="00A333D4">
        <w:fldChar w:fldCharType="separate"/>
      </w:r>
      <w:r w:rsidR="00997C71">
        <w:t xml:space="preserve">Fig. </w:t>
      </w:r>
      <w:r w:rsidR="00997C71">
        <w:rPr>
          <w:noProof/>
        </w:rPr>
        <w:t>9</w:t>
      </w:r>
      <w:r w:rsidR="00A333D4">
        <w:fldChar w:fldCharType="end"/>
      </w:r>
      <w:r w:rsidR="00A333D4">
        <w:t>). W</w:t>
      </w:r>
      <w:r w:rsidR="00114C14">
        <w:t>hile parallel coordinates-negative may be slightly more variable, the difference is not credible. However, this is worth investigating further: with more data, we could estimate this difference more precisely, and also judge whether it has practical significance for design implications. For now, all evidence seems to support a general recommendation for the use of scatterplots in all cases — it is in the highest-performing group of visualizations for both negative and positively-correlated data, and its individual variance is comparable to (and likely slightly better than) its nearest contender in average performance (parallel coordinates).</w:t>
      </w:r>
      <w:r w:rsidR="00A333D4">
        <w:t xml:space="preserve"> </w:t>
      </w:r>
      <w:r w:rsidR="00506F88">
        <w:t>Parallel coordinates, on the other hand, has the disadvantage that i</w:t>
      </w:r>
      <w:r w:rsidR="00A333D4">
        <w:t xml:space="preserve">t </w:t>
      </w:r>
      <w:r w:rsidR="00506F88">
        <w:t>does not work</w:t>
      </w:r>
      <w:r w:rsidR="00A333D4">
        <w:t xml:space="preserve"> equally well for negatively and positively correlated data.</w:t>
      </w:r>
    </w:p>
    <w:p w14:paraId="51767315" w14:textId="77777777" w:rsidR="00A34301" w:rsidRPr="00AF146E" w:rsidRDefault="00A34301" w:rsidP="003E556D">
      <w:pPr>
        <w:pStyle w:val="Heading1"/>
      </w:pPr>
      <w:r w:rsidRPr="00AF146E">
        <w:t>Discussion</w:t>
      </w:r>
    </w:p>
    <w:p w14:paraId="161ACB96" w14:textId="3224F352" w:rsidR="000A534F" w:rsidRDefault="000A534F" w:rsidP="006E1133">
      <w:pPr>
        <w:pStyle w:val="BodyNoIndent"/>
      </w:pPr>
      <w:r>
        <w:t xml:space="preserve">In this section we discuss several aspects of our work, beginning with </w:t>
      </w:r>
      <w:r w:rsidR="00887F59">
        <w:t xml:space="preserve">modelling </w:t>
      </w:r>
      <w:r>
        <w:t>per</w:t>
      </w:r>
      <w:r w:rsidR="00887F59">
        <w:t>ception</w:t>
      </w:r>
      <w:r>
        <w:t xml:space="preserve"> </w:t>
      </w:r>
      <w:r w:rsidR="00887F59">
        <w:t xml:space="preserve">according to “laws” </w:t>
      </w:r>
      <w:r w:rsidR="007F67F9">
        <w:t>as compared to more</w:t>
      </w:r>
      <w:r w:rsidR="00887F59">
        <w:t xml:space="preserve"> </w:t>
      </w:r>
      <w:r>
        <w:t>exploratory analysis, touching on the broader applicability and limitations of our modelling approach, and concluding with a discussion of replication and the value of Bayesian analysis to it.</w:t>
      </w:r>
    </w:p>
    <w:p w14:paraId="4F06505A" w14:textId="3122306F" w:rsidR="00B55BC6" w:rsidRDefault="00B55BC6" w:rsidP="00C95F6C">
      <w:pPr>
        <w:pStyle w:val="Heading2"/>
      </w:pPr>
      <w:r>
        <w:t>Perceptual laws</w:t>
      </w:r>
    </w:p>
    <w:p w14:paraId="02F89531" w14:textId="3F53FD89" w:rsidR="005A4756" w:rsidRDefault="005A4756" w:rsidP="006E1133">
      <w:pPr>
        <w:pStyle w:val="BodyNoIndent"/>
      </w:pPr>
      <w:r>
        <w:t>One implication of our work concerns the use of perceptual l</w:t>
      </w:r>
      <w:r w:rsidR="00E86D8F">
        <w:t>aws, such as Weber's and Steven</w:t>
      </w:r>
      <w:r>
        <w:t>s</w:t>
      </w:r>
      <w:r w:rsidR="00E86D8F">
        <w:t>’</w:t>
      </w:r>
      <w:r>
        <w:t xml:space="preserve"> Laws. While valuable, these models should of course be subject to </w:t>
      </w:r>
      <w:r w:rsidR="002C2D66">
        <w:t>skepticism</w:t>
      </w:r>
      <w:r>
        <w:t xml:space="preserve">. Avoiding premature theoretical commitment is a core tenet of exploratory data analysis </w:t>
      </w:r>
      <w:r>
        <w:fldChar w:fldCharType="begin" w:fldLock="1"/>
      </w:r>
      <w:r w:rsidR="0035362E">
        <w:instrText>ADDIN CSL_CITATION { "citationItems" : [ { "id" : "ITEM-1", "itemData" : { "author" : [ { "dropping-particle" : "", "family" : "Tukey", "given" : "John Wilder", "non-dropping-particle" : "", "parse-names" : false, "suffix" : "" } ], "id" : "ITEM-1", "issued" : { "date-parts" : [ [ "1977" ] ] }, "publisher" : "Addison-Wesley", "title" : "Exploratory Data Analysis", "type" : "book" }, "uris" : [ "http://www.mendeley.com/documents/?uuid=f964e486-6593-4701-8f26-46bffc780fc7" ] } ], "mendeley" : { "formattedCitation" : "[17]", "plainTextFormattedCitation" : "[17]", "previouslyFormattedCitation" : "[17]" }, "properties" : { "noteIndex" : 0 }, "schema" : "https://github.com/citation-style-language/schema/raw/master/csl-citation.json" }</w:instrText>
      </w:r>
      <w:r>
        <w:fldChar w:fldCharType="separate"/>
      </w:r>
      <w:r w:rsidR="002168F8" w:rsidRPr="002168F8">
        <w:rPr>
          <w:noProof/>
        </w:rPr>
        <w:t>[17]</w:t>
      </w:r>
      <w:r>
        <w:fldChar w:fldCharType="end"/>
      </w:r>
      <w:r>
        <w:t xml:space="preserve">. In our case, exposure to the data led us to a more accurate and actionable model, but which does not conform to Weber's Law. Moreover, these classic laws stem from research conducted over a half-century ago, and were likely shaped by the </w:t>
      </w:r>
      <w:r w:rsidR="005C3240">
        <w:t>modelling</w:t>
      </w:r>
      <w:r>
        <w:t xml:space="preserve"> methods available at the time (often by necessity amenable to calculation by hand). We can now bring more powerful statistical and computational methods to bear. In particular, we need not limit ourselves to analysis of averages only, and can instead account for individual differences.</w:t>
      </w:r>
    </w:p>
    <w:p w14:paraId="22966956" w14:textId="6078C11A" w:rsidR="00B55BC6" w:rsidRDefault="00B55BC6" w:rsidP="00C95F6C">
      <w:pPr>
        <w:pStyle w:val="Heading2"/>
      </w:pPr>
      <w:r>
        <w:lastRenderedPageBreak/>
        <w:t xml:space="preserve">Wide applicability of log </w:t>
      </w:r>
      <w:r>
        <w:br/>
        <w:t>transformation and censoring</w:t>
      </w:r>
    </w:p>
    <w:p w14:paraId="0A0CA540" w14:textId="2B3DF2BC" w:rsidR="000A534F" w:rsidRDefault="00B55BC6" w:rsidP="006E1133">
      <w:pPr>
        <w:pStyle w:val="BodyNoIndent"/>
      </w:pPr>
      <w:r>
        <w:t xml:space="preserve">We believe that log transformations and censoring both have wide applicability in modelling human perception in visualization. Indeed, log transformations have been identified as both widely applicable and sorely underused in many areas, including human and biological models </w:t>
      </w:r>
      <w:r w:rsidR="0075669D" w:rsidRPr="0075669D">
        <w:fldChar w:fldCharType="begin" w:fldLock="1"/>
      </w:r>
      <w:r w:rsidR="00916FA9">
        <w:instrText>ADDIN CSL_CITATION { "citationItems" : [ { "id" : "ITEM-1", "itemData" : { "DOI" : "10.1641/0006-3568(2001)051[0341:LNDATS]2.0.CO;2", "ISBN" : "0122862805", "ISSN" : "0006-3568", "PMID" : "19756546", "abstract" : "On the charms of statistics, and how mechanical models resembling gambling machines offer a link to a handy way to characterize log-normal distributions, which can provide deeper insight into variability and probability - Normal or log-normal: That is the question.", "author" : [ { "dropping-particle" : "", "family" : "Limpert", "given" : "Eckhard", "non-dropping-particle" : "", "parse-names" : false, "suffix" : "" }, { "dropping-particle" : "", "family" : "Stahel", "given" : "Werner a.", "non-dropping-particle" : "", "parse-names" : false, "suffix" : "" }, { "dropping-particle" : "", "family" : "Abbt", "given" : "Markus", "non-dropping-particle" : "", "parse-names" : false, "suffix" : "" } ], "container-title" : "BioScience", "id" : "ITEM-1", "issue" : "5", "issued" : { "date-parts" : [ [ "2001" ] ] }, "page" : "341", "title" : "Log-normal Distributions across the Sciences: Keys and Clues", "type" : "article-journal", "volume" : "51" }, "uris" : [ "http://www.mendeley.com/documents/?uuid=c24c38bb-1c83-423d-a1a3-6b259885b6ab" ] } ], "mendeley" : { "formattedCitation" : "[7]", "plainTextFormattedCitation" : "[7]", "previouslyFormattedCitation" : "[7]" }, "properties" : { "noteIndex" : 0 }, "schema" : "https://github.com/citation-style-language/schema/raw/master/csl-citation.json" }</w:instrText>
      </w:r>
      <w:r w:rsidR="0075669D" w:rsidRPr="0075669D">
        <w:fldChar w:fldCharType="separate"/>
      </w:r>
      <w:r w:rsidR="00916FA9" w:rsidRPr="00916FA9">
        <w:rPr>
          <w:noProof/>
        </w:rPr>
        <w:t>[7]</w:t>
      </w:r>
      <w:r w:rsidR="0075669D" w:rsidRPr="0075669D">
        <w:fldChar w:fldCharType="end"/>
      </w:r>
      <w:r>
        <w:t xml:space="preserve">, despite the fairly approachable interpretation of them in our and others’ opinions </w:t>
      </w:r>
      <w:r w:rsidR="0075669D" w:rsidRPr="0075669D">
        <w:fldChar w:fldCharType="begin" w:fldLock="1"/>
      </w:r>
      <w:r w:rsidR="00916FA9">
        <w:instrText>ADDIN CSL_CITATION { "citationItems" : [ { "id" : "ITEM-1", "itemData" : { "DOI" : "10.1641/0006-3568(2001)051[0341:LNDATS]2.0.CO;2", "ISBN" : "0122862805", "ISSN" : "0006-3568", "PMID" : "19756546", "abstract" : "On the charms of statistics, and how mechanical models resembling gambling machines offer a link to a handy way to characterize log-normal distributions, which can provide deeper insight into variability and probability - Normal or log-normal: That is the question.", "author" : [ { "dropping-particle" : "", "family" : "Limpert", "given" : "Eckhard", "non-dropping-particle" : "", "parse-names" : false, "suffix" : "" }, { "dropping-particle" : "", "family" : "Stahel", "given" : "Werner a.", "non-dropping-particle" : "", "parse-names" : false, "suffix" : "" }, { "dropping-particle" : "", "family" : "Abbt", "given" : "Markus", "non-dropping-particle" : "", "parse-names" : false, "suffix" : "" } ], "container-title" : "BioScience", "id" : "ITEM-1", "issue" : "5", "issued" : { "date-parts" : [ [ "2001" ] ] }, "page" : "341", "title" : "Log-normal Distributions across the Sciences: Keys and Clues", "type" : "article-journal", "volume" : "51" }, "uris" : [ "http://www.mendeley.com/documents/?uuid=c24c38bb-1c83-423d-a1a3-6b259885b6ab" ] } ], "mendeley" : { "formattedCitation" : "[7]", "plainTextFormattedCitation" : "[7]", "previouslyFormattedCitation" : "[7]" }, "properties" : { "noteIndex" : 0 }, "schema" : "https://github.com/citation-style-language/schema/raw/master/csl-citation.json" }</w:instrText>
      </w:r>
      <w:r w:rsidR="0075669D" w:rsidRPr="0075669D">
        <w:fldChar w:fldCharType="separate"/>
      </w:r>
      <w:r w:rsidR="00916FA9" w:rsidRPr="00916FA9">
        <w:rPr>
          <w:noProof/>
        </w:rPr>
        <w:t>[7]</w:t>
      </w:r>
      <w:r w:rsidR="0075669D" w:rsidRPr="0075669D">
        <w:fldChar w:fldCharType="end"/>
      </w:r>
      <w:r>
        <w:t xml:space="preserve">. </w:t>
      </w:r>
    </w:p>
    <w:p w14:paraId="209CB3DE" w14:textId="76DD3D82" w:rsidR="00321CF1" w:rsidRDefault="00321CF1" w:rsidP="00C95F6C">
      <w:pPr>
        <w:pStyle w:val="Body"/>
      </w:pPr>
      <w:r>
        <w:t xml:space="preserve">We believe </w:t>
      </w:r>
      <w:r w:rsidR="00B55BC6">
        <w:t xml:space="preserve">that </w:t>
      </w:r>
      <w:r>
        <w:t xml:space="preserve">censored regression </w:t>
      </w:r>
      <w:r w:rsidR="006F7D37">
        <w:t>is</w:t>
      </w:r>
      <w:r w:rsidR="000A534F">
        <w:t xml:space="preserve"> broad</w:t>
      </w:r>
      <w:r w:rsidR="006F7D37">
        <w:t>ly</w:t>
      </w:r>
      <w:r w:rsidR="000A534F">
        <w:t xml:space="preserve"> </w:t>
      </w:r>
      <w:r w:rsidR="006F7D37">
        <w:t>applicab</w:t>
      </w:r>
      <w:r>
        <w:t>l</w:t>
      </w:r>
      <w:r w:rsidR="006F7D37">
        <w:t>e</w:t>
      </w:r>
      <w:r>
        <w:t xml:space="preserve"> in this space</w:t>
      </w:r>
      <w:r w:rsidR="00B55BC6">
        <w:t xml:space="preserve"> as well</w:t>
      </w:r>
      <w:r>
        <w:t>. Our use of censoring allowed us to account for a</w:t>
      </w:r>
      <w:r w:rsidR="00B55BC6">
        <w:t>rtifacts</w:t>
      </w:r>
      <w:r>
        <w:t xml:space="preserve"> of the experimental design, such as the chance threshold, that doubtless occur in other studies of perception. These models also provide a principled way to learn </w:t>
      </w:r>
      <w:r w:rsidRPr="00321CF1">
        <w:rPr>
          <w:i/>
        </w:rPr>
        <w:t>something</w:t>
      </w:r>
      <w:r>
        <w:t xml:space="preserve"> — but not </w:t>
      </w:r>
      <w:r w:rsidRPr="00321CF1">
        <w:rPr>
          <w:i/>
        </w:rPr>
        <w:t>too much</w:t>
      </w:r>
      <w:r>
        <w:rPr>
          <w:i/>
        </w:rPr>
        <w:t xml:space="preserve"> — </w:t>
      </w:r>
      <w:r>
        <w:t>about conditions that have large numbers of observations that cross such thresholds</w:t>
      </w:r>
      <w:ins w:id="202" w:author="Matthew Kay" w:date="2015-06-23T17:54:00Z">
        <w:r w:rsidR="00345145">
          <w:t xml:space="preserve"> (conditions that had to be excluded from Harrison </w:t>
        </w:r>
        <w:r w:rsidR="00345145" w:rsidRPr="00345145">
          <w:rPr>
            <w:i/>
            <w:rPrChange w:id="203" w:author="Matthew Kay" w:date="2015-06-23T17:54:00Z">
              <w:rPr/>
            </w:rPrChange>
          </w:rPr>
          <w:t>et al.</w:t>
        </w:r>
        <w:r w:rsidR="00345145">
          <w:t>)</w:t>
        </w:r>
      </w:ins>
      <w:r>
        <w:t xml:space="preserve">. We see this in the large amounts of uncertainty in the model’s estimates for conditions near chance — censoring accounts for this in a principled way. Had we conducted the analysis without censoring (but still included those conditions), the estimates of those parameters would have had </w:t>
      </w:r>
      <w:del w:id="204" w:author="Matthew Kay" w:date="2015-06-23T17:55:00Z">
        <w:r w:rsidDel="00345145">
          <w:delText xml:space="preserve">much </w:delText>
        </w:r>
      </w:del>
      <w:r>
        <w:t>less uncertainty associated with them</w:t>
      </w:r>
      <w:r w:rsidR="000A534F">
        <w:t>, giving false precision</w:t>
      </w:r>
      <w:r>
        <w:t>.</w:t>
      </w:r>
      <w:r w:rsidR="00B55BC6">
        <w:t xml:space="preserve"> As we saw, censoring also reduces bias in estimation for conditions with only some observations crossing the threshold.</w:t>
      </w:r>
    </w:p>
    <w:p w14:paraId="15CDCB8F" w14:textId="07A8CF18" w:rsidR="00B55BC6" w:rsidRPr="00B55BC6" w:rsidRDefault="005A05AE" w:rsidP="00C95F6C">
      <w:pPr>
        <w:pStyle w:val="Heading2"/>
      </w:pPr>
      <w:r>
        <w:rPr>
          <w:noProof/>
        </w:rPr>
        <mc:AlternateContent>
          <mc:Choice Requires="wps">
            <w:drawing>
              <wp:anchor distT="0" distB="0" distL="114300" distR="114300" simplePos="0" relativeHeight="251674112" behindDoc="0" locked="0" layoutInCell="1" allowOverlap="0" wp14:anchorId="72D2134A" wp14:editId="56BE77C3">
                <wp:simplePos x="0" y="0"/>
                <wp:positionH relativeFrom="margin">
                  <wp:align>left</wp:align>
                </wp:positionH>
                <wp:positionV relativeFrom="margin">
                  <wp:posOffset>1270</wp:posOffset>
                </wp:positionV>
                <wp:extent cx="6506210" cy="3264408"/>
                <wp:effectExtent l="0" t="0" r="4445" b="0"/>
                <wp:wrapSquare wrapText="bothSides"/>
                <wp:docPr id="19" name="Text Box 19"/>
                <wp:cNvGraphicFramePr/>
                <a:graphic xmlns:a="http://schemas.openxmlformats.org/drawingml/2006/main">
                  <a:graphicData uri="http://schemas.microsoft.com/office/word/2010/wordprocessingShape">
                    <wps:wsp>
                      <wps:cNvSpPr txBox="1"/>
                      <wps:spPr>
                        <a:xfrm>
                          <a:off x="0" y="0"/>
                          <a:ext cx="6506210" cy="3264408"/>
                        </a:xfrm>
                        <a:prstGeom prst="rect">
                          <a:avLst/>
                        </a:prstGeom>
                        <a:solidFill>
                          <a:prstClr val="white"/>
                        </a:solidFill>
                        <a:ln>
                          <a:noFill/>
                        </a:ln>
                        <a:effectLst/>
                      </wps:spPr>
                      <wps:txbx>
                        <w:txbxContent>
                          <w:p w14:paraId="0207CA29" w14:textId="4A65FB4E" w:rsidR="00196990" w:rsidRDefault="00C77D8E" w:rsidP="00C95F6C">
                            <w:ins w:id="205" w:author="Matthew Kay" w:date="2015-06-23T15:57:00Z">
                              <w:r>
                                <w:rPr>
                                  <w:noProof/>
                                </w:rPr>
                                <w:drawing>
                                  <wp:inline distT="0" distB="0" distL="0" distR="0" wp14:anchorId="4566AC5D" wp14:editId="7AB9BEA9">
                                    <wp:extent cx="6510655" cy="2280920"/>
                                    <wp:effectExtent l="0" t="0" r="444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nal-model-log-space-edited-2.eps"/>
                                            <pic:cNvPicPr/>
                                          </pic:nvPicPr>
                                          <pic:blipFill>
                                            <a:blip r:embed="rId17">
                                              <a:extLst>
                                                <a:ext uri="{28A0092B-C50C-407E-A947-70E740481C1C}">
                                                  <a14:useLocalDpi xmlns:a14="http://schemas.microsoft.com/office/drawing/2010/main" val="0"/>
                                                </a:ext>
                                              </a:extLst>
                                            </a:blip>
                                            <a:stretch>
                                              <a:fillRect/>
                                            </a:stretch>
                                          </pic:blipFill>
                                          <pic:spPr>
                                            <a:xfrm>
                                              <a:off x="0" y="0"/>
                                              <a:ext cx="6510655" cy="2280920"/>
                                            </a:xfrm>
                                            <a:prstGeom prst="rect">
                                              <a:avLst/>
                                            </a:prstGeom>
                                          </pic:spPr>
                                        </pic:pic>
                                      </a:graphicData>
                                    </a:graphic>
                                  </wp:inline>
                                </w:drawing>
                              </w:r>
                            </w:ins>
                            <w:del w:id="206" w:author="Matthew Kay" w:date="2015-06-23T15:30:00Z">
                              <w:r w:rsidR="00196990" w:rsidDel="00196990">
                                <w:rPr>
                                  <w:noProof/>
                                </w:rPr>
                                <w:drawing>
                                  <wp:inline distT="0" distB="0" distL="0" distR="0" wp14:anchorId="3C1CBB96" wp14:editId="02C513E7">
                                    <wp:extent cx="6506210" cy="2279650"/>
                                    <wp:effectExtent l="0" t="0" r="889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nal-model-log-space-edited-2.eps"/>
                                            <pic:cNvPicPr/>
                                          </pic:nvPicPr>
                                          <pic:blipFill>
                                            <a:blip r:embed="rId18">
                                              <a:extLst>
                                                <a:ext uri="{28A0092B-C50C-407E-A947-70E740481C1C}">
                                                  <a14:useLocalDpi xmlns:a14="http://schemas.microsoft.com/office/drawing/2010/main" val="0"/>
                                                </a:ext>
                                              </a:extLst>
                                            </a:blip>
                                            <a:stretch>
                                              <a:fillRect/>
                                            </a:stretch>
                                          </pic:blipFill>
                                          <pic:spPr>
                                            <a:xfrm>
                                              <a:off x="0" y="0"/>
                                              <a:ext cx="6506210" cy="2279650"/>
                                            </a:xfrm>
                                            <a:prstGeom prst="rect">
                                              <a:avLst/>
                                            </a:prstGeom>
                                          </pic:spPr>
                                        </pic:pic>
                                      </a:graphicData>
                                    </a:graphic>
                                  </wp:inline>
                                </w:drawing>
                              </w:r>
                            </w:del>
                          </w:p>
                          <w:p w14:paraId="201C7000" w14:textId="0ED9746F" w:rsidR="00196990" w:rsidRPr="0041507B" w:rsidRDefault="00196990" w:rsidP="00C95F6C">
                            <w:pPr>
                              <w:pStyle w:val="FigureCaption"/>
                              <w:rPr>
                                <w:rFonts w:ascii="Times" w:hAnsi="Times"/>
                                <w:noProof/>
                              </w:rPr>
                            </w:pPr>
                            <w:bookmarkStart w:id="207" w:name="_Ref415447337"/>
                            <w:r>
                              <w:t xml:space="preserve">Fig. </w:t>
                            </w:r>
                            <w:fldSimple w:instr=" SEQ Fig. \* ARABIC ">
                              <w:r w:rsidR="00997C71">
                                <w:rPr>
                                  <w:noProof/>
                                </w:rPr>
                                <w:t>8</w:t>
                              </w:r>
                            </w:fldSimple>
                            <w:bookmarkEnd w:id="207"/>
                            <w:r>
                              <w:t xml:space="preserve">. Final model and partial ranking of visualizations. Part 1 may be compared to Figure 6 from Harrison </w:t>
                            </w:r>
                            <w:r>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8B7DE6">
                              <w:rPr>
                                <w:noProof/>
                              </w:rPr>
                              <w:t>[1]</w:t>
                            </w:r>
                            <w:r>
                              <w:fldChar w:fldCharType="end"/>
                            </w:r>
                            <w:r>
                              <w:t xml:space="preserve">, with several notable differences: our results are on a log scale (suggesting a different fit shape), our results provide uncertainty (even if standard errors had been given in Harrison </w:t>
                            </w:r>
                            <w:r w:rsidRPr="0092640A">
                              <w:rPr>
                                <w:i/>
                              </w:rPr>
                              <w:t>et al.</w:t>
                            </w:r>
                            <w:r>
                              <w:t xml:space="preserve"> they would not have been valid due to the mean-fitting procedure), and we include all tested visualizations in the analysis. Part 2 may be compared to Figure 7 from Harrison </w:t>
                            </w:r>
                            <w:r w:rsidRPr="0092640A">
                              <w:rPr>
                                <w:i/>
                              </w:rPr>
                              <w:t>et al.</w:t>
                            </w:r>
                            <w:r>
                              <w:t xml:space="preserve">, except a </w:t>
                            </w:r>
                            <w:del w:id="208" w:author="Matthew Kay" w:date="2015-06-23T15:39:00Z">
                              <w:r w:rsidDel="00443388">
                                <w:delText xml:space="preserve">complete </w:delText>
                              </w:r>
                            </w:del>
                            <w:ins w:id="209" w:author="Matthew Kay" w:date="2015-06-23T15:39:00Z">
                              <w:r w:rsidR="00443388">
                                <w:t>total</w:t>
                              </w:r>
                              <w:r w:rsidR="00443388">
                                <w:t xml:space="preserve"> </w:t>
                              </w:r>
                            </w:ins>
                            <w:r>
                              <w:t xml:space="preserve">ranking from our results would not be the same (e.g., parallel coordinates-negative and scatterplot-negative swap positions), and we provide and emphasize a partial ranking (instead of a </w:t>
                            </w:r>
                            <w:del w:id="210" w:author="Matthew Kay" w:date="2015-06-23T15:40:00Z">
                              <w:r w:rsidDel="00443388">
                                <w:delText xml:space="preserve">complete </w:delText>
                              </w:r>
                            </w:del>
                            <w:ins w:id="211" w:author="Matthew Kay" w:date="2015-06-23T15:40:00Z">
                              <w:r w:rsidR="00443388">
                                <w:t>total</w:t>
                              </w:r>
                              <w:r w:rsidR="00443388">
                                <w:t xml:space="preserve"> </w:t>
                              </w:r>
                            </w:ins>
                            <w:r>
                              <w:t xml:space="preserve">ranking) consistent with the available evidence. Part 3 has no direct analog in Harrison </w:t>
                            </w:r>
                            <w:r w:rsidRPr="0092640A">
                              <w:rPr>
                                <w:i/>
                              </w:rPr>
                              <w:t>et al.</w:t>
                            </w:r>
                            <w:r>
                              <w:t xml:space="preserve"> Posterior densities in Part 3 are augmented with median and 95% quantile credibility intervals.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72D2134A" id="Text Box 19" o:spid="_x0000_s1034" type="#_x0000_t202" style="position:absolute;left:0;text-align:left;margin-left:0;margin-top:.1pt;width:512.3pt;height:257.05pt;z-index:251674112;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" o:allowoverlap="f" stroked="f">
                <v:textbox style="mso-fit-shape-to-text:t" inset="0,0,0,0">
                  <w:txbxContent>
                    <w:p w14:paraId="0207CA29" w14:textId="4A65FB4E" w:rsidR="00196990" w:rsidRDefault="00C77D8E" w:rsidP="00C95F6C">
                      <w:ins w:id="212" w:author="Matthew Kay" w:date="2015-06-23T15:57:00Z">
                        <w:r>
                          <w:rPr>
                            <w:noProof/>
                          </w:rPr>
                          <w:drawing>
                            <wp:inline distT="0" distB="0" distL="0" distR="0" wp14:anchorId="4566AC5D" wp14:editId="7AB9BEA9">
                              <wp:extent cx="6510655" cy="2280920"/>
                              <wp:effectExtent l="0" t="0" r="444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nal-model-log-space-edited-2.eps"/>
                                      <pic:cNvPicPr/>
                                    </pic:nvPicPr>
                                    <pic:blipFill>
                                      <a:blip r:embed="rId17">
                                        <a:extLst>
                                          <a:ext uri="{28A0092B-C50C-407E-A947-70E740481C1C}">
                                            <a14:useLocalDpi xmlns:a14="http://schemas.microsoft.com/office/drawing/2010/main" val="0"/>
                                          </a:ext>
                                        </a:extLst>
                                      </a:blip>
                                      <a:stretch>
                                        <a:fillRect/>
                                      </a:stretch>
                                    </pic:blipFill>
                                    <pic:spPr>
                                      <a:xfrm>
                                        <a:off x="0" y="0"/>
                                        <a:ext cx="6510655" cy="2280920"/>
                                      </a:xfrm>
                                      <a:prstGeom prst="rect">
                                        <a:avLst/>
                                      </a:prstGeom>
                                    </pic:spPr>
                                  </pic:pic>
                                </a:graphicData>
                              </a:graphic>
                            </wp:inline>
                          </w:drawing>
                        </w:r>
                      </w:ins>
                      <w:del w:id="213" w:author="Matthew Kay" w:date="2015-06-23T15:30:00Z">
                        <w:r w:rsidR="00196990" w:rsidDel="00196990">
                          <w:rPr>
                            <w:noProof/>
                          </w:rPr>
                          <w:drawing>
                            <wp:inline distT="0" distB="0" distL="0" distR="0" wp14:anchorId="3C1CBB96" wp14:editId="02C513E7">
                              <wp:extent cx="6506210" cy="2279650"/>
                              <wp:effectExtent l="0" t="0" r="889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nal-model-log-space-edited-2.eps"/>
                                      <pic:cNvPicPr/>
                                    </pic:nvPicPr>
                                    <pic:blipFill>
                                      <a:blip r:embed="rId18">
                                        <a:extLst>
                                          <a:ext uri="{28A0092B-C50C-407E-A947-70E740481C1C}">
                                            <a14:useLocalDpi xmlns:a14="http://schemas.microsoft.com/office/drawing/2010/main" val="0"/>
                                          </a:ext>
                                        </a:extLst>
                                      </a:blip>
                                      <a:stretch>
                                        <a:fillRect/>
                                      </a:stretch>
                                    </pic:blipFill>
                                    <pic:spPr>
                                      <a:xfrm>
                                        <a:off x="0" y="0"/>
                                        <a:ext cx="6506210" cy="2279650"/>
                                      </a:xfrm>
                                      <a:prstGeom prst="rect">
                                        <a:avLst/>
                                      </a:prstGeom>
                                    </pic:spPr>
                                  </pic:pic>
                                </a:graphicData>
                              </a:graphic>
                            </wp:inline>
                          </w:drawing>
                        </w:r>
                      </w:del>
                    </w:p>
                    <w:p w14:paraId="201C7000" w14:textId="0ED9746F" w:rsidR="00196990" w:rsidRPr="0041507B" w:rsidRDefault="00196990" w:rsidP="00C95F6C">
                      <w:pPr>
                        <w:pStyle w:val="FigureCaption"/>
                        <w:rPr>
                          <w:rFonts w:ascii="Times" w:hAnsi="Times"/>
                          <w:noProof/>
                        </w:rPr>
                      </w:pPr>
                      <w:bookmarkStart w:id="214" w:name="_Ref415447337"/>
                      <w:r>
                        <w:t xml:space="preserve">Fig. </w:t>
                      </w:r>
                      <w:fldSimple w:instr=" SEQ Fig. \* ARABIC ">
                        <w:r w:rsidR="00997C71">
                          <w:rPr>
                            <w:noProof/>
                          </w:rPr>
                          <w:t>8</w:t>
                        </w:r>
                      </w:fldSimple>
                      <w:bookmarkEnd w:id="214"/>
                      <w:r>
                        <w:t xml:space="preserve">. Final model and partial ranking of visualizations. Part 1 may be compared to Figure 6 from Harrison </w:t>
                      </w:r>
                      <w:r>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8B7DE6">
                        <w:rPr>
                          <w:noProof/>
                        </w:rPr>
                        <w:t>[1]</w:t>
                      </w:r>
                      <w:r>
                        <w:fldChar w:fldCharType="end"/>
                      </w:r>
                      <w:r>
                        <w:t xml:space="preserve">, with several notable differences: our results are on a log scale (suggesting a different fit shape), our results provide uncertainty (even if standard errors had been given in Harrison </w:t>
                      </w:r>
                      <w:r w:rsidRPr="0092640A">
                        <w:rPr>
                          <w:i/>
                        </w:rPr>
                        <w:t>et al.</w:t>
                      </w:r>
                      <w:r>
                        <w:t xml:space="preserve"> they would not have been valid due to the mean-fitting procedure), and we include all tested visualizations in the analysis. Part 2 may be compared to Figure 7 from Harrison </w:t>
                      </w:r>
                      <w:r w:rsidRPr="0092640A">
                        <w:rPr>
                          <w:i/>
                        </w:rPr>
                        <w:t>et al.</w:t>
                      </w:r>
                      <w:r>
                        <w:t xml:space="preserve">, except a </w:t>
                      </w:r>
                      <w:del w:id="215" w:author="Matthew Kay" w:date="2015-06-23T15:39:00Z">
                        <w:r w:rsidDel="00443388">
                          <w:delText xml:space="preserve">complete </w:delText>
                        </w:r>
                      </w:del>
                      <w:ins w:id="216" w:author="Matthew Kay" w:date="2015-06-23T15:39:00Z">
                        <w:r w:rsidR="00443388">
                          <w:t>total</w:t>
                        </w:r>
                        <w:r w:rsidR="00443388">
                          <w:t xml:space="preserve"> </w:t>
                        </w:r>
                      </w:ins>
                      <w:r>
                        <w:t xml:space="preserve">ranking from our results would not be the same (e.g., parallel coordinates-negative and scatterplot-negative swap positions), and we provide and emphasize a partial ranking (instead of a </w:t>
                      </w:r>
                      <w:del w:id="217" w:author="Matthew Kay" w:date="2015-06-23T15:40:00Z">
                        <w:r w:rsidDel="00443388">
                          <w:delText xml:space="preserve">complete </w:delText>
                        </w:r>
                      </w:del>
                      <w:ins w:id="218" w:author="Matthew Kay" w:date="2015-06-23T15:40:00Z">
                        <w:r w:rsidR="00443388">
                          <w:t>total</w:t>
                        </w:r>
                        <w:r w:rsidR="00443388">
                          <w:t xml:space="preserve"> </w:t>
                        </w:r>
                      </w:ins>
                      <w:r>
                        <w:t xml:space="preserve">ranking) consistent with the available evidence. Part 3 has no direct analog in Harrison </w:t>
                      </w:r>
                      <w:r w:rsidRPr="0092640A">
                        <w:rPr>
                          <w:i/>
                        </w:rPr>
                        <w:t>et al.</w:t>
                      </w:r>
                      <w:r>
                        <w:t xml:space="preserve"> Posterior densities in Part 3 are augmented with median and 95% quantile credibility intervals.</w:t>
                      </w:r>
                    </w:p>
                  </w:txbxContent>
                </v:textbox>
                <w10:wrap type="square" anchorx="margin" anchory="margin"/>
              </v:shape>
            </w:pict>
          </mc:Fallback>
        </mc:AlternateContent>
      </w:r>
      <w:r w:rsidR="00B55BC6">
        <w:t>Limitations</w:t>
      </w:r>
    </w:p>
    <w:p w14:paraId="340BBFB5" w14:textId="1394E38E" w:rsidR="00E86D8F" w:rsidRDefault="005A05AE" w:rsidP="006E1133">
      <w:pPr>
        <w:pStyle w:val="BodyNoIndent"/>
      </w:pPr>
      <w:r>
        <w:rPr>
          <w:noProof/>
        </w:rPr>
        <mc:AlternateContent>
          <mc:Choice Requires="wps">
            <w:drawing>
              <wp:anchor distT="0" distB="0" distL="114300" distR="114300" simplePos="0" relativeHeight="251678208" behindDoc="0" locked="0" layoutInCell="1" allowOverlap="0" wp14:anchorId="470ACF3C" wp14:editId="640551F3">
                <wp:simplePos x="0" y="0"/>
                <wp:positionH relativeFrom="margin">
                  <wp:align>right</wp:align>
                </wp:positionH>
                <wp:positionV relativeFrom="margin">
                  <wp:posOffset>3384550</wp:posOffset>
                </wp:positionV>
                <wp:extent cx="3172968" cy="2697480"/>
                <wp:effectExtent l="0" t="0" r="8890" b="6350"/>
                <wp:wrapSquare wrapText="bothSides"/>
                <wp:docPr id="18" name="Text Box 18"/>
                <wp:cNvGraphicFramePr/>
                <a:graphic xmlns:a="http://schemas.openxmlformats.org/drawingml/2006/main">
                  <a:graphicData uri="http://schemas.microsoft.com/office/word/2010/wordprocessingShape">
                    <wps:wsp>
                      <wps:cNvSpPr txBox="1"/>
                      <wps:spPr>
                        <a:xfrm>
                          <a:off x="0" y="0"/>
                          <a:ext cx="3172968" cy="2697480"/>
                        </a:xfrm>
                        <a:prstGeom prst="rect">
                          <a:avLst/>
                        </a:prstGeom>
                        <a:solidFill>
                          <a:prstClr val="white"/>
                        </a:solidFill>
                        <a:ln>
                          <a:noFill/>
                        </a:ln>
                        <a:effectLst/>
                      </wps:spPr>
                      <wps:txbx>
                        <w:txbxContent>
                          <w:p w14:paraId="76CE730A" w14:textId="6BD1D1E0" w:rsidR="00196990" w:rsidRDefault="00196990" w:rsidP="00C95F6C">
                            <w:r>
                              <w:rPr>
                                <w:noProof/>
                              </w:rPr>
                              <w:drawing>
                                <wp:inline distT="0" distB="0" distL="0" distR="0" wp14:anchorId="6B6D66AC" wp14:editId="2D1B3A3E">
                                  <wp:extent cx="2636520" cy="1847569"/>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_tau-high_precision_group-edited-1.eps"/>
                                          <pic:cNvPicPr/>
                                        </pic:nvPicPr>
                                        <pic:blipFill>
                                          <a:blip r:embed="rId19">
                                            <a:extLst>
                                              <a:ext uri="{28A0092B-C50C-407E-A947-70E740481C1C}">
                                                <a14:useLocalDpi xmlns:a14="http://schemas.microsoft.com/office/drawing/2010/main" val="0"/>
                                              </a:ext>
                                            </a:extLst>
                                          </a:blip>
                                          <a:stretch>
                                            <a:fillRect/>
                                          </a:stretch>
                                        </pic:blipFill>
                                        <pic:spPr>
                                          <a:xfrm>
                                            <a:off x="0" y="0"/>
                                            <a:ext cx="2653299" cy="1859327"/>
                                          </a:xfrm>
                                          <a:prstGeom prst="rect">
                                            <a:avLst/>
                                          </a:prstGeom>
                                        </pic:spPr>
                                      </pic:pic>
                                    </a:graphicData>
                                  </a:graphic>
                                </wp:inline>
                              </w:drawing>
                            </w:r>
                          </w:p>
                          <w:p w14:paraId="19E90027" w14:textId="725C665D" w:rsidR="00196990" w:rsidRPr="004D3EA5" w:rsidRDefault="00196990" w:rsidP="00C95F6C">
                            <w:pPr>
                              <w:pStyle w:val="FigureCaption"/>
                              <w:rPr>
                                <w:rFonts w:ascii="Cambria Math" w:hAnsi="Cambria Math"/>
                                <w:noProof/>
                                <w:sz w:val="18"/>
                              </w:rPr>
                            </w:pPr>
                            <w:bookmarkStart w:id="219" w:name="_Ref415450095"/>
                            <w:r>
                              <w:t xml:space="preserve">Fig. </w:t>
                            </w:r>
                            <w:fldSimple w:instr=" SEQ Fig. \* ARABIC ">
                              <w:r w:rsidR="00997C71">
                                <w:rPr>
                                  <w:noProof/>
                                </w:rPr>
                                <w:t>9</w:t>
                              </w:r>
                            </w:fldSimple>
                            <w:bookmarkEnd w:id="219"/>
                            <w:r>
                              <w:t>. Posterior distributions of the standard deviation of random effects for participants in the high precision group (</w:t>
                            </w:r>
                            <m:oMath>
                              <m:sSub>
                                <m:sSubPr>
                                  <m:ctrlPr>
                                    <w:rPr>
                                      <w:rFonts w:ascii="Cambria Math" w:hAnsi="Cambria Math"/>
                                      <w:i/>
                                    </w:rPr>
                                  </m:ctrlPr>
                                </m:sSubPr>
                                <m:e>
                                  <m:r>
                                    <w:rPr>
                                      <w:rFonts w:ascii="Cambria Math" w:hAnsi="Cambria Math"/>
                                    </w:rPr>
                                    <m:t>τ</m:t>
                                  </m:r>
                                </m:e>
                                <m:sub>
                                  <m:r>
                                    <w:rPr>
                                      <w:rFonts w:ascii="Cambria Math" w:hAnsi="Cambria Math"/>
                                    </w:rPr>
                                    <m:t>v</m:t>
                                  </m:r>
                                </m:sub>
                              </m:sSub>
                            </m:oMath>
                            <w:r>
                              <w:t>). Higher standard deviation here indicates greater variance in performance between participants. As we do not see evidence that the scatterplot is more variable than its next closest contend</w:t>
                            </w:r>
                            <w:proofErr w:type="spellStart"/>
                            <w:r>
                              <w:t>er</w:t>
                            </w:r>
                            <w:proofErr w:type="spellEnd"/>
                            <w:r>
                              <w:t xml:space="preserve"> for lowest JND (indeed, there is some evidence of the opposite), we can recommend scatterplots as a widely-applicable visualization for correlation.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70ACF3C" id="Text Box 18" o:spid="_x0000_s1035" type="#_x0000_t202" style="position:absolute;left:0;text-align:left;margin-left:198.65pt;margin-top:266.5pt;width:249.85pt;height:212.4pt;z-index:251678208;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" o:allowoverlap="f" stroked="f">
                <v:textbox style="mso-fit-shape-to-text:t" inset="0,0,0,0">
                  <w:txbxContent>
                    <w:p w14:paraId="76CE730A" w14:textId="6BD1D1E0" w:rsidR="00196990" w:rsidRDefault="00196990" w:rsidP="00C95F6C">
                      <w:r>
                        <w:rPr>
                          <w:noProof/>
                        </w:rPr>
                        <w:drawing>
                          <wp:inline distT="0" distB="0" distL="0" distR="0" wp14:anchorId="6B6D66AC" wp14:editId="2D1B3A3E">
                            <wp:extent cx="2636520" cy="1847569"/>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_tau-high_precision_group-edited-1.eps"/>
                                    <pic:cNvPicPr/>
                                  </pic:nvPicPr>
                                  <pic:blipFill>
                                    <a:blip r:embed="rId19">
                                      <a:extLst>
                                        <a:ext uri="{28A0092B-C50C-407E-A947-70E740481C1C}">
                                          <a14:useLocalDpi xmlns:a14="http://schemas.microsoft.com/office/drawing/2010/main" val="0"/>
                                        </a:ext>
                                      </a:extLst>
                                    </a:blip>
                                    <a:stretch>
                                      <a:fillRect/>
                                    </a:stretch>
                                  </pic:blipFill>
                                  <pic:spPr>
                                    <a:xfrm>
                                      <a:off x="0" y="0"/>
                                      <a:ext cx="2653299" cy="1859327"/>
                                    </a:xfrm>
                                    <a:prstGeom prst="rect">
                                      <a:avLst/>
                                    </a:prstGeom>
                                  </pic:spPr>
                                </pic:pic>
                              </a:graphicData>
                            </a:graphic>
                          </wp:inline>
                        </w:drawing>
                      </w:r>
                    </w:p>
                    <w:p w14:paraId="19E90027" w14:textId="725C665D" w:rsidR="00196990" w:rsidRPr="004D3EA5" w:rsidRDefault="00196990" w:rsidP="00C95F6C">
                      <w:pPr>
                        <w:pStyle w:val="FigureCaption"/>
                        <w:rPr>
                          <w:rFonts w:ascii="Cambria Math" w:hAnsi="Cambria Math"/>
                          <w:noProof/>
                          <w:sz w:val="18"/>
                        </w:rPr>
                      </w:pPr>
                      <w:bookmarkStart w:id="220" w:name="_Ref415450095"/>
                      <w:r>
                        <w:t xml:space="preserve">Fig. </w:t>
                      </w:r>
                      <w:fldSimple w:instr=" SEQ Fig. \* ARABIC ">
                        <w:r w:rsidR="00997C71">
                          <w:rPr>
                            <w:noProof/>
                          </w:rPr>
                          <w:t>9</w:t>
                        </w:r>
                      </w:fldSimple>
                      <w:bookmarkEnd w:id="220"/>
                      <w:r>
                        <w:t>. Posterior distributions of the standard deviation of random effects for participants in the high precision group (</w:t>
                      </w:r>
                      <m:oMath>
                        <m:sSub>
                          <m:sSubPr>
                            <m:ctrlPr>
                              <w:rPr>
                                <w:rFonts w:ascii="Cambria Math" w:hAnsi="Cambria Math"/>
                                <w:i/>
                              </w:rPr>
                            </m:ctrlPr>
                          </m:sSubPr>
                          <m:e>
                            <m:r>
                              <w:rPr>
                                <w:rFonts w:ascii="Cambria Math" w:hAnsi="Cambria Math"/>
                              </w:rPr>
                              <m:t>τ</m:t>
                            </m:r>
                          </m:e>
                          <m:sub>
                            <m:r>
                              <w:rPr>
                                <w:rFonts w:ascii="Cambria Math" w:hAnsi="Cambria Math"/>
                              </w:rPr>
                              <m:t>v</m:t>
                            </m:r>
                          </m:sub>
                        </m:sSub>
                      </m:oMath>
                      <w:r>
                        <w:t>). Higher standard deviation here indicates greater variance in performance between participants. As we do not see evidence that the scatterplot is more variable than its next closest contend</w:t>
                      </w:r>
                      <w:proofErr w:type="spellStart"/>
                      <w:r>
                        <w:t>er</w:t>
                      </w:r>
                      <w:proofErr w:type="spellEnd"/>
                      <w:r>
                        <w:t xml:space="preserve"> for lowest JND (indeed, there is some evidence of the opposite), we can recommend scatterplots as a widely-applicable visualization for correlation. </w:t>
                      </w:r>
                    </w:p>
                  </w:txbxContent>
                </v:textbox>
                <w10:wrap type="square" anchorx="margin" anchory="margin"/>
              </v:shape>
            </w:pict>
          </mc:Fallback>
        </mc:AlternateContent>
      </w:r>
      <w:r w:rsidR="005A4756">
        <w:t xml:space="preserve">Of course, no model is without limitations. </w:t>
      </w:r>
      <w:r w:rsidR="005C3240">
        <w:t>The introduction of the log-linear model i</w:t>
      </w:r>
      <w:r w:rsidR="00321CF1">
        <w:t>n S</w:t>
      </w:r>
      <w:r w:rsidR="005C3240">
        <w:t xml:space="preserve">ection </w:t>
      </w:r>
      <w:r w:rsidR="005C3240">
        <w:fldChar w:fldCharType="begin"/>
      </w:r>
      <w:r w:rsidR="005C3240">
        <w:instrText xml:space="preserve"> REF _Ref415008651 \r \h </w:instrText>
      </w:r>
      <w:r w:rsidR="005C3240">
        <w:fldChar w:fldCharType="separate"/>
      </w:r>
      <w:r w:rsidR="00997C71">
        <w:t>4</w:t>
      </w:r>
      <w:r w:rsidR="005C3240">
        <w:fldChar w:fldCharType="end"/>
      </w:r>
      <w:r w:rsidR="005A4756">
        <w:t xml:space="preserve"> </w:t>
      </w:r>
      <w:r w:rsidR="005C3240">
        <w:t xml:space="preserve">notes that we can use the Box-Cox transformation to estimate a parameter </w:t>
      </w:r>
      <m:oMath>
        <m:r>
          <w:rPr>
            <w:rFonts w:ascii="Cambria Math" w:hAnsi="Cambria Math"/>
          </w:rPr>
          <m:t>λ</m:t>
        </m:r>
      </m:oMath>
      <w:r w:rsidR="005C3240">
        <w:t xml:space="preserve"> describing a power transform of the data. While this parameter is not significantly different from 0 (the log model), its maximum likelihood estimate is not exactly zero (0.0292, </w:t>
      </w:r>
      <w:r w:rsidR="005C3240" w:rsidRPr="00D20D86">
        <w:t>95</w:t>
      </w:r>
      <w:r w:rsidR="005C3240">
        <w:t xml:space="preserve">% CI: </w:t>
      </w:r>
      <w:r w:rsidR="005C3240" w:rsidRPr="00D20D86">
        <w:t>[-0.005, 0.0635</w:t>
      </w:r>
      <w:r w:rsidR="005C3240">
        <w:t xml:space="preserve">]). Using </w:t>
      </w:r>
      <w:r w:rsidR="00321CF1">
        <w:t>an estimated</w:t>
      </w:r>
      <w:r w:rsidR="005C3240">
        <w:t xml:space="preserve"> value of </w:t>
      </w:r>
      <m:oMath>
        <m:r>
          <w:rPr>
            <w:rFonts w:ascii="Cambria Math" w:hAnsi="Cambria Math"/>
          </w:rPr>
          <m:t>λ</m:t>
        </m:r>
      </m:oMath>
      <w:r w:rsidR="005C3240">
        <w:t xml:space="preserve"> (instead of “rounding to log”) might have yielded </w:t>
      </w:r>
      <w:r w:rsidR="00321CF1">
        <w:t xml:space="preserve">slightly </w:t>
      </w:r>
      <w:r w:rsidR="005C3240">
        <w:t>better fit, but also sacrifices</w:t>
      </w:r>
      <w:r w:rsidR="00B55BC6">
        <w:t xml:space="preserve"> both parsimony and</w:t>
      </w:r>
      <w:r w:rsidR="005C3240">
        <w:t xml:space="preserve"> the interpretability of coefficients </w:t>
      </w:r>
      <w:r w:rsidR="00321CF1">
        <w:t xml:space="preserve">used to derive ratios of precision between groups of visualizations in Section </w:t>
      </w:r>
      <w:r w:rsidR="00321CF1">
        <w:fldChar w:fldCharType="begin"/>
      </w:r>
      <w:r w:rsidR="00321CF1">
        <w:instrText xml:space="preserve"> REF _Ref415494209 \r \h </w:instrText>
      </w:r>
      <w:r w:rsidR="00321CF1">
        <w:fldChar w:fldCharType="separate"/>
      </w:r>
      <w:r w:rsidR="00997C71">
        <w:t>7</w:t>
      </w:r>
      <w:r w:rsidR="00321CF1">
        <w:fldChar w:fldCharType="end"/>
      </w:r>
      <w:r w:rsidR="00321CF1">
        <w:t>. By contrast, we believe that the log-linear model yields equally interpretable results to a linear model with substantially better fit, motivating its preference.</w:t>
      </w:r>
    </w:p>
    <w:p w14:paraId="73FC3E1E" w14:textId="5C85122D" w:rsidR="00B55BC6" w:rsidRDefault="00E86D8F" w:rsidP="00E86D8F">
      <w:pPr>
        <w:pStyle w:val="Body"/>
      </w:pPr>
      <w:r>
        <w:t xml:space="preserve">The censoring thresholds derived in Section </w:t>
      </w:r>
      <w:r>
        <w:fldChar w:fldCharType="begin"/>
      </w:r>
      <w:r>
        <w:instrText xml:space="preserve"> REF _Ref415409868 \r \h </w:instrText>
      </w:r>
      <w:r>
        <w:fldChar w:fldCharType="separate"/>
      </w:r>
      <w:r w:rsidR="00997C71">
        <w:t>5</w:t>
      </w:r>
      <w:r>
        <w:fldChar w:fldCharType="end"/>
      </w:r>
      <w:r>
        <w:t xml:space="preserve"> required us to “fudge” the boundary in order to capture observations just below the </w:t>
      </w:r>
      <w:r w:rsidR="00024605">
        <w:t>ceilings</w:t>
      </w:r>
      <w:r>
        <w:t xml:space="preserve">. It is worth noting that it is consistent with the requirements for censoring if we censor conservatively below the </w:t>
      </w:r>
      <w:r w:rsidR="00024605">
        <w:t>ceiling</w:t>
      </w:r>
      <w:r>
        <w:t xml:space="preserve">: for example, if the threshold in </w:t>
      </w:r>
      <w:r>
        <w:fldChar w:fldCharType="begin"/>
      </w:r>
      <w:r>
        <w:instrText xml:space="preserve"> REF _Ref415264541 \h </w:instrText>
      </w:r>
      <w:r>
        <w:fldChar w:fldCharType="separate"/>
      </w:r>
      <w:ins w:id="221" w:author="Matthew Kay" w:date="2015-06-23T18:02:00Z">
        <w:r w:rsidR="00997C71">
          <w:t xml:space="preserve">Fig. </w:t>
        </w:r>
        <w:r w:rsidR="00997C71">
          <w:rPr>
            <w:noProof/>
          </w:rPr>
          <w:t>4</w:t>
        </w:r>
      </w:ins>
      <w:del w:id="222" w:author="Matthew Kay" w:date="2015-06-23T17:08:00Z">
        <w:r w:rsidR="00F97C25" w:rsidDel="006F5504">
          <w:delText xml:space="preserve">Fig. </w:delText>
        </w:r>
        <w:r w:rsidR="00F97C25" w:rsidDel="006F5504">
          <w:rPr>
            <w:noProof/>
          </w:rPr>
          <w:delText>5</w:delText>
        </w:r>
      </w:del>
      <w:r>
        <w:fldChar w:fldCharType="end"/>
      </w:r>
      <w:r>
        <w:t xml:space="preserve"> is moved to the left</w:t>
      </w:r>
      <w:r w:rsidR="00024605">
        <w:t xml:space="preserve"> (censoring more data)</w:t>
      </w:r>
      <w:r>
        <w:t xml:space="preserve">, it retains the property that the expected proportion of observations to its right is the same as that in the underlying distribution. That said, since our thresholds were ultimately derived from an exploratory analysis of the data, </w:t>
      </w:r>
      <w:r w:rsidR="00024605">
        <w:t>complete</w:t>
      </w:r>
      <w:r>
        <w:t xml:space="preserve"> validation of </w:t>
      </w:r>
      <w:r w:rsidR="00024605">
        <w:t>those thresholds</w:t>
      </w:r>
      <w:r>
        <w:t xml:space="preserve"> can only be made by </w:t>
      </w:r>
      <w:r w:rsidR="00024605">
        <w:t xml:space="preserve">testing them against data collected </w:t>
      </w:r>
      <w:r>
        <w:t>in future studies.</w:t>
      </w:r>
    </w:p>
    <w:p w14:paraId="2AAA02D7" w14:textId="557D5870" w:rsidR="005A4756" w:rsidRDefault="000A534F" w:rsidP="00C95F6C">
      <w:pPr>
        <w:pStyle w:val="Body"/>
      </w:pPr>
      <w:r>
        <w:t>In addition</w:t>
      </w:r>
      <w:r w:rsidR="005A4756">
        <w:t>, we have focused squarely on issues of statistical analysis to robustly evaluate visualization designs. What remains is to articulate credible perceptual processes driving the observed data.</w:t>
      </w:r>
    </w:p>
    <w:p w14:paraId="00AB0AC1" w14:textId="1984C8DF" w:rsidR="00AB75C6" w:rsidRDefault="00AB75C6" w:rsidP="00C95F6C">
      <w:pPr>
        <w:pStyle w:val="Heading2"/>
      </w:pPr>
      <w:r>
        <w:t>Replication and building knowledge</w:t>
      </w:r>
      <w:r w:rsidR="000A534F">
        <w:t xml:space="preserve"> with Bayes</w:t>
      </w:r>
    </w:p>
    <w:p w14:paraId="2E76DF7B" w14:textId="0E986ECD" w:rsidR="00AB75C6" w:rsidRDefault="00AB75C6" w:rsidP="006E1133">
      <w:pPr>
        <w:pStyle w:val="BodyNoIndent"/>
      </w:pPr>
      <w:r>
        <w:t xml:space="preserve">This paper would not have been possible without the public release of data from Harrison </w:t>
      </w:r>
      <w:r w:rsidRPr="00AB75C6">
        <w:rPr>
          <w:i/>
        </w:rPr>
        <w:t>et al.</w:t>
      </w:r>
      <w:r>
        <w:t xml:space="preserve"> </w:t>
      </w:r>
      <w:r w:rsidR="0075669D" w:rsidRPr="0075669D">
        <w:fldChar w:fldCharType="begin" w:fldLock="1"/>
      </w:r>
      <w:r w:rsidR="0075669D">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75669D" w:rsidRPr="0075669D">
        <w:fldChar w:fldCharType="separate"/>
      </w:r>
      <w:r w:rsidR="0075669D" w:rsidRPr="0075669D">
        <w:rPr>
          <w:noProof/>
        </w:rPr>
        <w:t>[1]</w:t>
      </w:r>
      <w:r w:rsidR="0075669D" w:rsidRPr="0075669D">
        <w:fldChar w:fldCharType="end"/>
      </w:r>
      <w:r>
        <w:t xml:space="preserve">. That release of data contributes to a broader conversation not only about the results of any particular study, but the analysis of data, and the accumulation of datasets and shared knowledge. The analysis in this paper was made not only possible, but straightforward by </w:t>
      </w:r>
      <w:r w:rsidR="000A534F">
        <w:t xml:space="preserve">Harrison </w:t>
      </w:r>
      <w:r w:rsidR="000A534F" w:rsidRPr="00AB75C6">
        <w:rPr>
          <w:i/>
        </w:rPr>
        <w:t>et al.</w:t>
      </w:r>
      <w:r w:rsidR="000A534F">
        <w:t>’s</w:t>
      </w:r>
      <w:r>
        <w:t xml:space="preserve"> release of data and previous analyses in an easily digested form (a </w:t>
      </w:r>
      <w:proofErr w:type="spellStart"/>
      <w:r>
        <w:t>git</w:t>
      </w:r>
      <w:proofErr w:type="spellEnd"/>
      <w:r>
        <w:t xml:space="preserve"> repository with CSV data, R code, and a clear README</w:t>
      </w:r>
      <w:r w:rsidR="000A534F">
        <w:t xml:space="preserve"> </w:t>
      </w:r>
      <w:r w:rsidR="000A534F" w:rsidRPr="003145F7">
        <w:t>[</w:t>
      </w:r>
      <w:r w:rsidR="003145F7" w:rsidRPr="003145F7">
        <w:t>http://github.com/TuftsVALT/ranking-correlation</w:t>
      </w:r>
      <w:r w:rsidR="000A534F" w:rsidRPr="003145F7">
        <w:t>]</w:t>
      </w:r>
      <w:r>
        <w:t xml:space="preserve">). It is worth noting that releasing data is much easier than releasing </w:t>
      </w:r>
      <w:r w:rsidRPr="00AB75C6">
        <w:rPr>
          <w:i/>
        </w:rPr>
        <w:t xml:space="preserve">easy-to-use </w:t>
      </w:r>
      <w:r w:rsidRPr="00AB75C6">
        <w:t xml:space="preserve">data, </w:t>
      </w:r>
      <w:r>
        <w:t xml:space="preserve">a practice we hope the community continues to encourage. In that spirit, we also release our analysis code </w:t>
      </w:r>
      <w:r w:rsidR="000A534F">
        <w:t xml:space="preserve">as </w:t>
      </w:r>
      <w:r w:rsidR="003145F7">
        <w:lastRenderedPageBreak/>
        <w:t xml:space="preserve">supplemental material to this paper and as </w:t>
      </w:r>
      <w:r w:rsidR="000A534F">
        <w:t xml:space="preserve">a fork of Harrison </w:t>
      </w:r>
      <w:r w:rsidR="000A534F" w:rsidRPr="00AB75C6">
        <w:rPr>
          <w:i/>
        </w:rPr>
        <w:t>et al.</w:t>
      </w:r>
      <w:r w:rsidR="000A534F">
        <w:t>’s repository</w:t>
      </w:r>
      <w:r>
        <w:t xml:space="preserve"> </w:t>
      </w:r>
      <w:r w:rsidR="003145F7">
        <w:t>[</w:t>
      </w:r>
      <w:r w:rsidR="003145F7" w:rsidRPr="003145F7">
        <w:rPr>
          <w:b/>
        </w:rPr>
        <w:t xml:space="preserve">URL omitted for </w:t>
      </w:r>
      <w:r w:rsidR="003145F7">
        <w:rPr>
          <w:b/>
        </w:rPr>
        <w:t xml:space="preserve">blind </w:t>
      </w:r>
      <w:r w:rsidR="003145F7" w:rsidRPr="003145F7">
        <w:rPr>
          <w:b/>
        </w:rPr>
        <w:t>review</w:t>
      </w:r>
      <w:r w:rsidR="003145F7">
        <w:t>]</w:t>
      </w:r>
      <w:r>
        <w:t>.</w:t>
      </w:r>
    </w:p>
    <w:p w14:paraId="0F849ADF" w14:textId="0F0D0D31" w:rsidR="00BC1180" w:rsidRDefault="00AB75C6" w:rsidP="00C95F6C">
      <w:pPr>
        <w:pStyle w:val="Body"/>
        <w:rPr>
          <w:ins w:id="223" w:author="Matthew Kay" w:date="2015-06-23T17:34:00Z"/>
        </w:rPr>
      </w:pPr>
      <w:r>
        <w:t xml:space="preserve">We also believe that the Bayesian approach </w:t>
      </w:r>
      <w:r w:rsidR="000A534F">
        <w:t xml:space="preserve">we have </w:t>
      </w:r>
      <w:r>
        <w:t xml:space="preserve">taken </w:t>
      </w:r>
      <w:r w:rsidR="000A534F">
        <w:t xml:space="preserve">has </w:t>
      </w:r>
      <w:r>
        <w:t>some attractive properties with respect to building a body of knowledge. Included in our dataset is the complete posterior sample from our Bayesian model, in the hope that others might use it</w:t>
      </w:r>
      <w:r w:rsidR="00A062D9">
        <w:t xml:space="preserve"> to derive</w:t>
      </w:r>
      <w:r>
        <w:t xml:space="preserve"> prior</w:t>
      </w:r>
      <w:r w:rsidR="00A062D9">
        <w:t>s</w:t>
      </w:r>
      <w:r>
        <w:t xml:space="preserve"> in future work. In this way, t</w:t>
      </w:r>
      <w:r w:rsidR="008816F4">
        <w:t>he Bayesian framework offers an</w:t>
      </w:r>
      <w:r>
        <w:t xml:space="preserve"> easy way to build knowledge</w:t>
      </w:r>
      <w:r w:rsidR="000A534F">
        <w:t xml:space="preserve"> across studies, one that is perhaps more amenable to the publishing incentives of a field centered around conference publications and which has fewer incentives to conduct traditional meta-analyses.</w:t>
      </w:r>
      <w:r w:rsidR="00ED53B9">
        <w:t xml:space="preserve"> This also allows others to use our model results to calculate their own rankings in domains with some known distribution of values of </w:t>
      </w:r>
      <w:r w:rsidR="00ED53B9" w:rsidRPr="00ED53B9">
        <w:rPr>
          <w:i/>
        </w:rPr>
        <w:t>r</w:t>
      </w:r>
      <w:r w:rsidR="00ED53B9">
        <w:t xml:space="preserve"> (as in Section </w:t>
      </w:r>
      <w:r w:rsidR="00ED53B9">
        <w:fldChar w:fldCharType="begin"/>
      </w:r>
      <w:r w:rsidR="00ED53B9">
        <w:instrText xml:space="preserve"> REF _Ref415497565 \r \h </w:instrText>
      </w:r>
      <w:r w:rsidR="00ED53B9">
        <w:fldChar w:fldCharType="separate"/>
      </w:r>
      <w:r w:rsidR="00997C71">
        <w:t>6.3</w:t>
      </w:r>
      <w:r w:rsidR="00ED53B9">
        <w:fldChar w:fldCharType="end"/>
      </w:r>
      <w:r w:rsidR="00ED53B9">
        <w:t xml:space="preserve">), or to use the model to drive automated visualization selection depending on a known </w:t>
      </w:r>
      <w:r w:rsidR="00ED53B9" w:rsidRPr="00ED53B9">
        <w:rPr>
          <w:i/>
        </w:rPr>
        <w:t>r</w:t>
      </w:r>
      <w:r w:rsidR="00ED53B9">
        <w:t>.</w:t>
      </w:r>
    </w:p>
    <w:p w14:paraId="0ECC7C5C" w14:textId="7CAE8CF5" w:rsidR="008E58F9" w:rsidRDefault="008E58F9" w:rsidP="008E58F9">
      <w:pPr>
        <w:pStyle w:val="Heading2"/>
        <w:rPr>
          <w:ins w:id="224" w:author="Matthew Kay" w:date="2015-06-23T17:34:00Z"/>
        </w:rPr>
        <w:pPrChange w:id="225" w:author="Matthew Kay" w:date="2015-06-23T17:34:00Z">
          <w:pPr>
            <w:pStyle w:val="Body"/>
          </w:pPr>
        </w:pPrChange>
      </w:pPr>
      <w:ins w:id="226" w:author="Matthew Kay" w:date="2015-06-23T17:34:00Z">
        <w:r>
          <w:t>Implications for design</w:t>
        </w:r>
      </w:ins>
    </w:p>
    <w:p w14:paraId="2E3329E9" w14:textId="5D4D179C" w:rsidR="00345145" w:rsidRDefault="0035362E" w:rsidP="008E58F9">
      <w:pPr>
        <w:pStyle w:val="BodyNoIndent"/>
        <w:rPr>
          <w:ins w:id="227" w:author="Matthew Kay" w:date="2015-06-23T17:51:00Z"/>
        </w:rPr>
        <w:pPrChange w:id="228" w:author="Matthew Kay" w:date="2015-06-23T17:39:00Z">
          <w:pPr>
            <w:pStyle w:val="Body"/>
          </w:pPr>
        </w:pPrChange>
      </w:pPr>
      <w:ins w:id="229" w:author="Matthew Kay" w:date="2015-06-23T17:44:00Z">
        <w:r>
          <w:t xml:space="preserve">Harrison </w:t>
        </w:r>
        <w:r w:rsidRPr="0035362E">
          <w:rPr>
            <w:i/>
            <w:rPrChange w:id="230" w:author="Matthew Kay" w:date="2015-06-23T17:44:00Z">
              <w:rPr/>
            </w:rPrChange>
          </w:rPr>
          <w:t>et al.</w:t>
        </w:r>
        <w:r>
          <w:t xml:space="preserve"> provided a total ranking of the precision of visualizations of correlation for all values of </w:t>
        </w:r>
        <w:r w:rsidRPr="0035362E">
          <w:rPr>
            <w:i/>
            <w:rPrChange w:id="231" w:author="Matthew Kay" w:date="2015-06-23T17:45:00Z">
              <w:rPr/>
            </w:rPrChange>
          </w:rPr>
          <w:t>r</w:t>
        </w:r>
      </w:ins>
      <w:ins w:id="232" w:author="Matthew Kay" w:date="2015-06-23T17:45:00Z">
        <w:r>
          <w:rPr>
            <w:i/>
          </w:rPr>
          <w:t xml:space="preserve"> </w:t>
        </w:r>
        <w:r>
          <w:t xml:space="preserve">in (0.1, 0.3, 0.5, 0.7, 0.9) – Fig. 7 in that paper </w:t>
        </w:r>
        <w:r>
          <w:fldChar w:fldCharType="begin" w:fldLock="1"/>
        </w:r>
      </w:ins>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 "properties" : { "noteIndex" : 0 }, "schema" : "https://github.com/citation-style-language/schema/raw/master/csl-citation.json" }</w:instrText>
      </w:r>
      <w:r>
        <w:fldChar w:fldCharType="separate"/>
      </w:r>
      <w:r w:rsidRPr="0035362E">
        <w:rPr>
          <w:noProof/>
        </w:rPr>
        <w:t>[1]</w:t>
      </w:r>
      <w:ins w:id="233" w:author="Matthew Kay" w:date="2015-06-23T17:45:00Z">
        <w:r>
          <w:fldChar w:fldCharType="end"/>
        </w:r>
        <w:r>
          <w:t>.</w:t>
        </w:r>
      </w:ins>
      <w:ins w:id="234" w:author="Matthew Kay" w:date="2015-06-23T17:44:00Z">
        <w:r>
          <w:t xml:space="preserve"> </w:t>
        </w:r>
      </w:ins>
      <w:ins w:id="235" w:author="Matthew Kay" w:date="2015-06-23T17:46:00Z">
        <w:r>
          <w:t xml:space="preserve">This ranking implies, for example, that parallel coordinates might be a better visualization of correlation at </w:t>
        </w:r>
      </w:ins>
      <w:ins w:id="236" w:author="Matthew Kay" w:date="2015-06-23T17:47:00Z">
        <w:r w:rsidRPr="00997C71">
          <w:rPr>
            <w:i/>
          </w:rPr>
          <w:t>r</w:t>
        </w:r>
        <w:r>
          <w:rPr>
            <w:i/>
          </w:rPr>
          <w:t xml:space="preserve"> = </w:t>
        </w:r>
        <w:r w:rsidRPr="00997C71">
          <w:t>.1</w:t>
        </w:r>
      </w:ins>
      <w:ins w:id="237" w:author="Matthew Kay" w:date="2015-06-23T17:48:00Z">
        <w:r>
          <w:t>, .3,</w:t>
        </w:r>
      </w:ins>
      <w:ins w:id="238" w:author="Matthew Kay" w:date="2015-06-23T17:47:00Z">
        <w:r w:rsidRPr="00997C71">
          <w:t xml:space="preserve"> and .5 than a scatterplot</w:t>
        </w:r>
        <w:r>
          <w:t xml:space="preserve"> for negatively-correlated data</w:t>
        </w:r>
        <w:r w:rsidRPr="00997C71">
          <w:t>.</w:t>
        </w:r>
      </w:ins>
      <w:ins w:id="239" w:author="Matthew Kay" w:date="2015-06-23T17:48:00Z">
        <w:r>
          <w:t xml:space="preserve"> </w:t>
        </w:r>
      </w:ins>
      <w:ins w:id="240" w:author="Matthew Kay" w:date="2015-06-23T17:34:00Z">
        <w:r w:rsidR="008E58F9" w:rsidRPr="00997C71">
          <w:t>We</w:t>
        </w:r>
        <w:r w:rsidR="008E58F9">
          <w:t xml:space="preserve"> believe that </w:t>
        </w:r>
      </w:ins>
      <w:ins w:id="241" w:author="Matthew Kay" w:date="2015-06-23T17:46:00Z">
        <w:r>
          <w:t xml:space="preserve">these design recommendations overstate the strength of evidence. </w:t>
        </w:r>
      </w:ins>
      <w:ins w:id="242" w:author="Matthew Kay" w:date="2015-06-23T17:48:00Z">
        <w:r>
          <w:t xml:space="preserve">By contrast, our model finds that the performance of scatterplots and parallel coordinates are </w:t>
        </w:r>
      </w:ins>
      <w:ins w:id="243" w:author="Matthew Kay" w:date="2015-06-23T17:49:00Z">
        <w:r>
          <w:t xml:space="preserve">indistinguishable at those values of </w:t>
        </w:r>
        <w:r w:rsidRPr="0035362E">
          <w:rPr>
            <w:i/>
            <w:rPrChange w:id="244" w:author="Matthew Kay" w:date="2015-06-23T17:49:00Z">
              <w:rPr/>
            </w:rPrChange>
          </w:rPr>
          <w:t>r</w:t>
        </w:r>
        <w:r w:rsidR="00345145">
          <w:t xml:space="preserve"> for negatively-correlated data, and </w:t>
        </w:r>
      </w:ins>
      <w:ins w:id="245" w:author="Matthew Kay" w:date="2015-06-23T17:52:00Z">
        <w:r w:rsidR="00345145">
          <w:t>that when</w:t>
        </w:r>
      </w:ins>
      <w:ins w:id="246" w:author="Matthew Kay" w:date="2015-06-23T17:50:00Z">
        <w:r w:rsidR="00345145">
          <w:t xml:space="preserve"> </w:t>
        </w:r>
      </w:ins>
      <w:ins w:id="247" w:author="Matthew Kay" w:date="2015-06-23T17:49:00Z">
        <w:r w:rsidR="00345145">
          <w:t>consider</w:t>
        </w:r>
      </w:ins>
      <w:ins w:id="248" w:author="Matthew Kay" w:date="2015-06-23T17:53:00Z">
        <w:r w:rsidR="00345145">
          <w:t>ing</w:t>
        </w:r>
      </w:ins>
      <w:ins w:id="249" w:author="Matthew Kay" w:date="2015-06-23T17:49:00Z">
        <w:r w:rsidR="00345145">
          <w:t xml:space="preserve"> individual variance,</w:t>
        </w:r>
      </w:ins>
      <w:ins w:id="250" w:author="Matthew Kay" w:date="2015-06-23T17:51:00Z">
        <w:r w:rsidR="00345145">
          <w:t xml:space="preserve"> scatterplot</w:t>
        </w:r>
      </w:ins>
      <w:ins w:id="251" w:author="Matthew Kay" w:date="2015-06-23T17:53:00Z">
        <w:r w:rsidR="00345145">
          <w:t>s</w:t>
        </w:r>
      </w:ins>
      <w:ins w:id="252" w:author="Matthew Kay" w:date="2015-06-23T17:51:00Z">
        <w:r w:rsidR="00345145">
          <w:t xml:space="preserve"> might </w:t>
        </w:r>
      </w:ins>
      <w:ins w:id="253" w:author="Matthew Kay" w:date="2015-06-23T17:53:00Z">
        <w:r w:rsidR="00345145">
          <w:t xml:space="preserve">even </w:t>
        </w:r>
      </w:ins>
      <w:ins w:id="254" w:author="Matthew Kay" w:date="2015-06-23T17:51:00Z">
        <w:r w:rsidR="00345145">
          <w:t>be better.</w:t>
        </w:r>
      </w:ins>
    </w:p>
    <w:p w14:paraId="55CB8B5F" w14:textId="5F0D8965" w:rsidR="008E58F9" w:rsidRPr="00997C71" w:rsidRDefault="00345145" w:rsidP="00997C71">
      <w:pPr>
        <w:pStyle w:val="Body"/>
      </w:pPr>
      <w:ins w:id="255" w:author="Matthew Kay" w:date="2015-06-23T17:51:00Z">
        <w:r>
          <w:t xml:space="preserve">We believe our </w:t>
        </w:r>
      </w:ins>
      <w:ins w:id="256" w:author="Matthew Kay" w:date="2015-06-23T17:34:00Z">
        <w:r w:rsidR="008E58F9">
          <w:t xml:space="preserve">model </w:t>
        </w:r>
      </w:ins>
      <w:ins w:id="257" w:author="Matthew Kay" w:date="2015-06-23T17:35:00Z">
        <w:r w:rsidR="008E58F9">
          <w:t>yields design recommendations that more faithfully</w:t>
        </w:r>
      </w:ins>
      <w:ins w:id="258" w:author="Matthew Kay" w:date="2015-06-23T17:34:00Z">
        <w:r w:rsidR="008E58F9">
          <w:t xml:space="preserve"> </w:t>
        </w:r>
      </w:ins>
      <w:ins w:id="259" w:author="Matthew Kay" w:date="2015-06-23T17:35:00Z">
        <w:r w:rsidR="008E58F9">
          <w:t>reflect the strength of evidence in the data collected</w:t>
        </w:r>
      </w:ins>
      <w:ins w:id="260" w:author="Matthew Kay" w:date="2015-06-23T17:39:00Z">
        <w:r w:rsidR="0035362E">
          <w:t xml:space="preserve"> than a complete ranking </w:t>
        </w:r>
      </w:ins>
      <w:ins w:id="261" w:author="Matthew Kay" w:date="2015-06-23T17:53:00Z">
        <w:r>
          <w:t>does</w:t>
        </w:r>
      </w:ins>
      <w:ins w:id="262" w:author="Matthew Kay" w:date="2015-06-23T17:35:00Z">
        <w:r w:rsidR="008E58F9">
          <w:t xml:space="preserve">. </w:t>
        </w:r>
      </w:ins>
      <w:ins w:id="263" w:author="Matthew Kay" w:date="2015-06-23T17:51:00Z">
        <w:r>
          <w:t xml:space="preserve">The </w:t>
        </w:r>
      </w:ins>
      <w:ins w:id="264" w:author="Matthew Kay" w:date="2015-06-23T17:35:00Z">
        <w:r w:rsidR="008E58F9">
          <w:t xml:space="preserve">partial ranking of visualizations of correlations in </w:t>
        </w:r>
      </w:ins>
      <w:ins w:id="265" w:author="Matthew Kay" w:date="2015-06-23T17:36:00Z">
        <w:r w:rsidR="008E58F9">
          <w:fldChar w:fldCharType="begin"/>
        </w:r>
        <w:r w:rsidR="008E58F9">
          <w:instrText xml:space="preserve"> REF _Ref415447337 \h </w:instrText>
        </w:r>
      </w:ins>
      <w:r w:rsidR="008E58F9">
        <w:fldChar w:fldCharType="separate"/>
      </w:r>
      <w:ins w:id="266" w:author="Matthew Kay" w:date="2015-06-23T18:02:00Z">
        <w:r w:rsidR="00997C71">
          <w:t xml:space="preserve">Fig. </w:t>
        </w:r>
        <w:r w:rsidR="00997C71">
          <w:rPr>
            <w:noProof/>
          </w:rPr>
          <w:t>8</w:t>
        </w:r>
      </w:ins>
      <w:ins w:id="267" w:author="Matthew Kay" w:date="2015-06-23T17:36:00Z">
        <w:r w:rsidR="008E58F9">
          <w:fldChar w:fldCharType="end"/>
        </w:r>
        <w:r w:rsidR="008E58F9">
          <w:t xml:space="preserve">.2 communicates the practical differences between visualizations of correlation </w:t>
        </w:r>
      </w:ins>
      <w:ins w:id="268" w:author="Matthew Kay" w:date="2015-06-23T17:52:00Z">
        <w:r>
          <w:t xml:space="preserve">to designers </w:t>
        </w:r>
      </w:ins>
      <w:ins w:id="269" w:author="Matthew Kay" w:date="2015-06-23T17:36:00Z">
        <w:r w:rsidR="008E58F9">
          <w:t xml:space="preserve">without overstating small differences. Finally, given the </w:t>
        </w:r>
      </w:ins>
      <w:ins w:id="270" w:author="Matthew Kay" w:date="2015-06-23T17:38:00Z">
        <w:r w:rsidR="008E58F9">
          <w:t>unique</w:t>
        </w:r>
      </w:ins>
      <w:ins w:id="271" w:author="Matthew Kay" w:date="2015-06-23T17:36:00Z">
        <w:r w:rsidR="008E58F9">
          <w:t xml:space="preserve"> advantages of scatterplots </w:t>
        </w:r>
      </w:ins>
      <w:ins w:id="272" w:author="Matthew Kay" w:date="2015-06-23T17:37:00Z">
        <w:r w:rsidR="008E58F9">
          <w:t>–</w:t>
        </w:r>
      </w:ins>
      <w:ins w:id="273" w:author="Matthew Kay" w:date="2015-06-23T17:36:00Z">
        <w:r w:rsidR="008E58F9">
          <w:t xml:space="preserve"> low </w:t>
        </w:r>
      </w:ins>
      <w:ins w:id="274" w:author="Matthew Kay" w:date="2015-06-23T17:37:00Z">
        <w:r w:rsidR="008E58F9">
          <w:t>variance between individuals, high precision on both positive</w:t>
        </w:r>
      </w:ins>
      <w:ins w:id="275" w:author="Matthew Kay" w:date="2015-06-23T17:38:00Z">
        <w:r w:rsidR="008E58F9">
          <w:t>ly-</w:t>
        </w:r>
      </w:ins>
      <w:ins w:id="276" w:author="Matthew Kay" w:date="2015-06-23T17:37:00Z">
        <w:r w:rsidR="008E58F9">
          <w:t xml:space="preserve"> and negative</w:t>
        </w:r>
      </w:ins>
      <w:ins w:id="277" w:author="Matthew Kay" w:date="2015-06-23T17:38:00Z">
        <w:r w:rsidR="008E58F9">
          <w:t xml:space="preserve">ly- correlated data – we can </w:t>
        </w:r>
      </w:ins>
      <w:ins w:id="278" w:author="Matthew Kay" w:date="2015-06-23T17:40:00Z">
        <w:r w:rsidR="0035362E">
          <w:t xml:space="preserve">give a </w:t>
        </w:r>
      </w:ins>
      <w:ins w:id="279" w:author="Matthew Kay" w:date="2015-06-23T17:38:00Z">
        <w:r w:rsidR="008E58F9">
          <w:t>clear recommendation for designers</w:t>
        </w:r>
      </w:ins>
      <w:ins w:id="280" w:author="Matthew Kay" w:date="2015-06-23T17:39:00Z">
        <w:r w:rsidR="0035362E">
          <w:t xml:space="preserve"> in the vast majority of circumstances: use scatterplots to visualize bivariate correlation</w:t>
        </w:r>
      </w:ins>
      <w:ins w:id="281" w:author="Matthew Kay" w:date="2015-06-23T17:41:00Z">
        <w:r w:rsidR="0035362E">
          <w:t>, regardless of</w:t>
        </w:r>
      </w:ins>
      <w:ins w:id="282" w:author="Matthew Kay" w:date="2015-06-23T17:39:00Z">
        <w:r w:rsidR="0035362E">
          <w:t xml:space="preserve"> </w:t>
        </w:r>
      </w:ins>
      <w:ins w:id="283" w:author="Matthew Kay" w:date="2015-06-23T17:41:00Z">
        <w:r w:rsidR="0035362E">
          <w:t xml:space="preserve">the value of </w:t>
        </w:r>
      </w:ins>
      <w:ins w:id="284" w:author="Matthew Kay" w:date="2015-06-23T17:39:00Z">
        <w:r w:rsidR="0035362E" w:rsidRPr="0035362E">
          <w:rPr>
            <w:i/>
            <w:rPrChange w:id="285" w:author="Matthew Kay" w:date="2015-06-23T17:41:00Z">
              <w:rPr/>
            </w:rPrChange>
          </w:rPr>
          <w:t>r</w:t>
        </w:r>
      </w:ins>
      <w:ins w:id="286" w:author="Matthew Kay" w:date="2015-06-23T17:41:00Z">
        <w:r w:rsidR="0035362E">
          <w:t>.</w:t>
        </w:r>
      </w:ins>
    </w:p>
    <w:p w14:paraId="61364013" w14:textId="77777777" w:rsidR="00EB3DDB" w:rsidRDefault="00A34301" w:rsidP="003E556D">
      <w:pPr>
        <w:pStyle w:val="Heading1"/>
      </w:pPr>
      <w:r w:rsidRPr="00AF146E">
        <w:t>Conclusion</w:t>
      </w:r>
    </w:p>
    <w:p w14:paraId="1441291F" w14:textId="71596621" w:rsidR="000C14DA" w:rsidRPr="00A062D9" w:rsidRDefault="00A062D9" w:rsidP="006E1133">
      <w:pPr>
        <w:pStyle w:val="BodyNoIndent"/>
      </w:pPr>
      <w:r>
        <w:t xml:space="preserve">In this work we build upon Harrison </w:t>
      </w:r>
      <w:r w:rsidRPr="00AB75C6">
        <w:rPr>
          <w:i/>
        </w:rPr>
        <w:t>et al.</w:t>
      </w:r>
      <w:r>
        <w:t xml:space="preserve"> </w:t>
      </w:r>
      <w:r w:rsidR="0075669D" w:rsidRPr="0075669D">
        <w:fldChar w:fldCharType="begin" w:fldLock="1"/>
      </w:r>
      <w:r w:rsidR="0075669D">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75669D" w:rsidRPr="0075669D">
        <w:fldChar w:fldCharType="separate"/>
      </w:r>
      <w:r w:rsidR="0075669D" w:rsidRPr="0075669D">
        <w:rPr>
          <w:noProof/>
        </w:rPr>
        <w:t>[1]</w:t>
      </w:r>
      <w:r w:rsidR="0075669D" w:rsidRPr="0075669D">
        <w:fldChar w:fldCharType="end"/>
      </w:r>
      <w:r>
        <w:t xml:space="preserve"> in modelling the precision</w:t>
      </w:r>
      <w:r w:rsidR="006F7D37">
        <w:t xml:space="preserve"> of estimation of correlation. We present</w:t>
      </w:r>
      <w:r>
        <w:t xml:space="preserve"> a series of refinements to their model: incorporation of individual differences, log transformation, censoring, and Bayesian modelling. Besides better </w:t>
      </w:r>
      <w:r w:rsidR="00ED53B9">
        <w:t>modelling</w:t>
      </w:r>
      <w:r>
        <w:t xml:space="preserve"> the relationship between </w:t>
      </w:r>
      <w:r w:rsidRPr="00A062D9">
        <w:rPr>
          <w:i/>
        </w:rPr>
        <w:t xml:space="preserve">r </w:t>
      </w:r>
      <w:r>
        <w:t xml:space="preserve">and just-noticeable differences, </w:t>
      </w:r>
      <w:r w:rsidR="006F7D37">
        <w:t>we</w:t>
      </w:r>
      <w:r>
        <w:t xml:space="preserve"> incorporate a notion of the uncertainty of the effects not estimable in the models of Harrison </w:t>
      </w:r>
      <w:r w:rsidRPr="00AB75C6">
        <w:rPr>
          <w:i/>
        </w:rPr>
        <w:t>et al.</w:t>
      </w:r>
      <w:r>
        <w:t xml:space="preserve"> Thus, we are able to derive a partial ranking of visualizations of correlation concordant with the available evidence and which does not follow Weber’s Law.</w:t>
      </w:r>
      <w:r w:rsidR="00ED53B9">
        <w:t xml:space="preserve"> Ultimately, we find that scatterplots offer both high precision and low individual variation, making them an attractive technique for visualizing </w:t>
      </w:r>
      <w:r w:rsidR="004458B9">
        <w:t xml:space="preserve">bivariate </w:t>
      </w:r>
      <w:r w:rsidR="00ED53B9">
        <w:t>correlation.</w:t>
      </w:r>
    </w:p>
    <w:p w14:paraId="79450A1E" w14:textId="77777777" w:rsidR="00BF4F16" w:rsidRPr="00AF146E" w:rsidRDefault="00BF4F16" w:rsidP="00997C71">
      <w:pPr>
        <w:pStyle w:val="AcknowledgementTitle"/>
      </w:pPr>
      <w:r w:rsidRPr="00AF146E">
        <w:t>Acknowledgments</w:t>
      </w:r>
    </w:p>
    <w:p w14:paraId="3751F9AB" w14:textId="073539F6" w:rsidR="00A062D9" w:rsidRDefault="00A062D9" w:rsidP="006E1133">
      <w:pPr>
        <w:pStyle w:val="BodyNoIndent"/>
      </w:pPr>
      <w:r>
        <w:t xml:space="preserve">We would like to acknowledge the original authors of Harrison </w:t>
      </w:r>
      <w:r w:rsidRPr="00AB75C6">
        <w:rPr>
          <w:i/>
        </w:rPr>
        <w:t>et al.</w:t>
      </w:r>
      <w:r>
        <w:t xml:space="preserve"> </w:t>
      </w:r>
      <w:r w:rsidR="0075669D" w:rsidRPr="0075669D">
        <w:fldChar w:fldCharType="begin" w:fldLock="1"/>
      </w:r>
      <w:r w:rsidR="0075669D">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75669D" w:rsidRPr="0075669D">
        <w:fldChar w:fldCharType="separate"/>
      </w:r>
      <w:r w:rsidR="0075669D" w:rsidRPr="0075669D">
        <w:rPr>
          <w:noProof/>
        </w:rPr>
        <w:t>[1]</w:t>
      </w:r>
      <w:r w:rsidR="0075669D" w:rsidRPr="0075669D">
        <w:fldChar w:fldCharType="end"/>
      </w:r>
      <w:r>
        <w:t xml:space="preserve"> for the quality of their experiment, their release of data (without which this paper would not be possible), and for encouraging us to pursue a secondary analysis of that data.</w:t>
      </w:r>
    </w:p>
    <w:p w14:paraId="299C1955" w14:textId="77777777" w:rsidR="00BF4F16" w:rsidRPr="00AF146E" w:rsidRDefault="00BF4F16" w:rsidP="00997C71">
      <w:pPr>
        <w:pStyle w:val="ReferenceTitle"/>
      </w:pPr>
      <w:r w:rsidRPr="00AF146E">
        <w:t>References</w:t>
      </w:r>
      <w:bookmarkStart w:id="287" w:name="_GoBack"/>
      <w:bookmarkEnd w:id="287"/>
    </w:p>
    <w:bookmarkStart w:id="288" w:name="_Ref6979508"/>
    <w:p w14:paraId="0BC91FCF" w14:textId="6B12C6F5" w:rsidR="0035362E" w:rsidRPr="0035362E" w:rsidRDefault="00CA5B68" w:rsidP="00345145">
      <w:pPr>
        <w:pStyle w:val="Referencenonumbers"/>
        <w:divId w:val="1482960742"/>
        <w:rPr>
          <w:rFonts w:eastAsiaTheme="minorEastAsia"/>
        </w:rPr>
        <w:pPrChange w:id="289" w:author="Matthew Kay" w:date="2015-06-23T17:57:00Z">
          <w:pPr>
            <w:pStyle w:val="NormalWeb"/>
            <w:ind w:left="640" w:hanging="640"/>
            <w:divId w:val="1482960742"/>
          </w:pPr>
        </w:pPrChange>
      </w:pPr>
      <w:r w:rsidRPr="00AF146E">
        <w:fldChar w:fldCharType="begin" w:fldLock="1"/>
      </w:r>
      <w:r w:rsidRPr="00AF146E">
        <w:instrText xml:space="preserve">ADDIN Mendeley Bibliography CSL_BIBLIOGRAPHY </w:instrText>
      </w:r>
      <w:r w:rsidRPr="00AF146E">
        <w:fldChar w:fldCharType="separate"/>
      </w:r>
      <w:r w:rsidR="0035362E" w:rsidRPr="0035362E">
        <w:t>[1]</w:t>
      </w:r>
      <w:r w:rsidR="0035362E" w:rsidRPr="0035362E">
        <w:tab/>
        <w:t xml:space="preserve">L. Harrison, F. Yang, S. Franconeri, and R. Chang, “Ranking Visualizations of Correlation Using Weber’s Law,” </w:t>
      </w:r>
      <w:r w:rsidR="0035362E" w:rsidRPr="0035362E">
        <w:rPr>
          <w:i/>
          <w:iCs/>
        </w:rPr>
        <w:t>IEEE Trans. Vis. Comput. Graph.</w:t>
      </w:r>
      <w:r w:rsidR="0035362E" w:rsidRPr="0035362E">
        <w:t>, vol. 20, no. 12, pp. 1943–1952, 2014.</w:t>
      </w:r>
    </w:p>
    <w:p w14:paraId="3DD60B56" w14:textId="77777777" w:rsidR="0035362E" w:rsidRPr="0035362E" w:rsidRDefault="0035362E" w:rsidP="00345145">
      <w:pPr>
        <w:pStyle w:val="Referencenonumbers"/>
        <w:divId w:val="1482960742"/>
        <w:pPrChange w:id="290" w:author="Matthew Kay" w:date="2015-06-23T17:57:00Z">
          <w:pPr>
            <w:pStyle w:val="NormalWeb"/>
            <w:ind w:left="640" w:hanging="640"/>
            <w:divId w:val="1482960742"/>
          </w:pPr>
        </w:pPrChange>
      </w:pPr>
      <w:r w:rsidRPr="0035362E">
        <w:t>[2]</w:t>
      </w:r>
      <w:r w:rsidRPr="0035362E">
        <w:tab/>
        <w:t xml:space="preserve">W. S. Cleveland, C. S. Harris, and R. McGill, “Judgments of circle sizes on statistical maps,” </w:t>
      </w:r>
      <w:r w:rsidRPr="0035362E">
        <w:rPr>
          <w:i/>
          <w:iCs/>
        </w:rPr>
        <w:t>J. Am. Stat. Assoc.</w:t>
      </w:r>
      <w:r w:rsidRPr="0035362E">
        <w:t>, vol. 77, no. 379, pp. 541–547, 1982.</w:t>
      </w:r>
    </w:p>
    <w:p w14:paraId="577DB27D" w14:textId="77777777" w:rsidR="0035362E" w:rsidRPr="0035362E" w:rsidRDefault="0035362E" w:rsidP="00345145">
      <w:pPr>
        <w:pStyle w:val="Referencenonumbers"/>
        <w:divId w:val="1482960742"/>
        <w:pPrChange w:id="291" w:author="Matthew Kay" w:date="2015-06-23T17:57:00Z">
          <w:pPr>
            <w:pStyle w:val="NormalWeb"/>
            <w:ind w:left="640" w:hanging="640"/>
            <w:divId w:val="1482960742"/>
          </w:pPr>
        </w:pPrChange>
      </w:pPr>
      <w:r w:rsidRPr="0035362E">
        <w:t>[3]</w:t>
      </w:r>
      <w:r w:rsidRPr="0035362E">
        <w:tab/>
        <w:t xml:space="preserve">R. A. Rensink and G. Baldridge, “The perception of correlation in scatterplots,” </w:t>
      </w:r>
      <w:r w:rsidRPr="0035362E">
        <w:rPr>
          <w:i/>
          <w:iCs/>
        </w:rPr>
        <w:t>Comput. Graph. Forum</w:t>
      </w:r>
      <w:r w:rsidRPr="0035362E">
        <w:t>, vol. 29, no. 3, pp. 1203–1210, 2010.</w:t>
      </w:r>
    </w:p>
    <w:p w14:paraId="0C3553DC" w14:textId="77777777" w:rsidR="0035362E" w:rsidRPr="0035362E" w:rsidRDefault="0035362E" w:rsidP="00345145">
      <w:pPr>
        <w:pStyle w:val="Referencenonumbers"/>
        <w:divId w:val="1482960742"/>
        <w:pPrChange w:id="292" w:author="Matthew Kay" w:date="2015-06-23T17:57:00Z">
          <w:pPr>
            <w:pStyle w:val="NormalWeb"/>
            <w:ind w:left="640" w:hanging="640"/>
            <w:divId w:val="1482960742"/>
          </w:pPr>
        </w:pPrChange>
      </w:pPr>
      <w:r w:rsidRPr="0035362E">
        <w:lastRenderedPageBreak/>
        <w:t>[4]</w:t>
      </w:r>
      <w:r w:rsidRPr="0035362E">
        <w:tab/>
        <w:t xml:space="preserve">S. S. Stevens, “On the psychophysical law,” </w:t>
      </w:r>
      <w:r w:rsidRPr="0035362E">
        <w:rPr>
          <w:i/>
          <w:iCs/>
        </w:rPr>
        <w:t>Psychol. Rev.</w:t>
      </w:r>
      <w:r w:rsidRPr="0035362E">
        <w:t>, vol. 64, no. 3, pp. 153–181, 1957.</w:t>
      </w:r>
    </w:p>
    <w:p w14:paraId="74DEC85B" w14:textId="77777777" w:rsidR="0035362E" w:rsidRPr="0035362E" w:rsidRDefault="0035362E" w:rsidP="00345145">
      <w:pPr>
        <w:pStyle w:val="Referencenonumbers"/>
        <w:divId w:val="1482960742"/>
        <w:pPrChange w:id="293" w:author="Matthew Kay" w:date="2015-06-23T17:57:00Z">
          <w:pPr>
            <w:pStyle w:val="NormalWeb"/>
            <w:ind w:left="640" w:hanging="640"/>
            <w:divId w:val="1482960742"/>
          </w:pPr>
        </w:pPrChange>
      </w:pPr>
      <w:r w:rsidRPr="0035362E">
        <w:t>[5]</w:t>
      </w:r>
      <w:r w:rsidRPr="0035362E">
        <w:tab/>
        <w:t xml:space="preserve">D. M. Greem and R. Duncan Luce, “Variability of magnitude estimates: A timing theory analysis,” </w:t>
      </w:r>
      <w:r w:rsidRPr="0035362E">
        <w:rPr>
          <w:i/>
          <w:iCs/>
        </w:rPr>
        <w:t>Percept. Psychophys.</w:t>
      </w:r>
      <w:r w:rsidRPr="0035362E">
        <w:t>, vol. 15, no. 2, pp. 291–300, 1974.</w:t>
      </w:r>
    </w:p>
    <w:p w14:paraId="21B9360F" w14:textId="77777777" w:rsidR="0035362E" w:rsidRPr="0035362E" w:rsidRDefault="0035362E" w:rsidP="00345145">
      <w:pPr>
        <w:pStyle w:val="Referencenonumbers"/>
        <w:divId w:val="1482960742"/>
        <w:pPrChange w:id="294" w:author="Matthew Kay" w:date="2015-06-23T17:57:00Z">
          <w:pPr>
            <w:pStyle w:val="NormalWeb"/>
            <w:ind w:left="640" w:hanging="640"/>
            <w:divId w:val="1482960742"/>
          </w:pPr>
        </w:pPrChange>
      </w:pPr>
      <w:r w:rsidRPr="0035362E">
        <w:t>[6]</w:t>
      </w:r>
      <w:r w:rsidRPr="0035362E">
        <w:tab/>
        <w:t xml:space="preserve">T. Hastie, R. Tibshirani, and J. Friedman, </w:t>
      </w:r>
      <w:r w:rsidRPr="0035362E">
        <w:rPr>
          <w:i/>
          <w:iCs/>
        </w:rPr>
        <w:t>The elements of statistical learning: data mining, inference and prediction</w:t>
      </w:r>
      <w:r w:rsidRPr="0035362E">
        <w:t>, Second Edi. Springer, 2009.</w:t>
      </w:r>
    </w:p>
    <w:p w14:paraId="595B9F9C" w14:textId="77777777" w:rsidR="0035362E" w:rsidRPr="0035362E" w:rsidRDefault="0035362E" w:rsidP="00345145">
      <w:pPr>
        <w:pStyle w:val="Referencenonumbers"/>
        <w:divId w:val="1482960742"/>
        <w:pPrChange w:id="295" w:author="Matthew Kay" w:date="2015-06-23T17:57:00Z">
          <w:pPr>
            <w:pStyle w:val="NormalWeb"/>
            <w:ind w:left="640" w:hanging="640"/>
            <w:divId w:val="1482960742"/>
          </w:pPr>
        </w:pPrChange>
      </w:pPr>
      <w:r w:rsidRPr="0035362E">
        <w:t>[7]</w:t>
      </w:r>
      <w:r w:rsidRPr="0035362E">
        <w:tab/>
        <w:t xml:space="preserve">E. Limpert, W. a. Stahel, and M. Abbt, “Log-normal Distributions across the Sciences: Keys and Clues,” </w:t>
      </w:r>
      <w:r w:rsidRPr="0035362E">
        <w:rPr>
          <w:i/>
          <w:iCs/>
        </w:rPr>
        <w:t>Bioscience</w:t>
      </w:r>
      <w:r w:rsidRPr="0035362E">
        <w:t>, vol. 51, no. 5, p. 341, 2001.</w:t>
      </w:r>
    </w:p>
    <w:p w14:paraId="2B070C6C" w14:textId="77777777" w:rsidR="0035362E" w:rsidRPr="0035362E" w:rsidRDefault="0035362E" w:rsidP="00345145">
      <w:pPr>
        <w:pStyle w:val="Referencenonumbers"/>
        <w:divId w:val="1482960742"/>
        <w:pPrChange w:id="296" w:author="Matthew Kay" w:date="2015-06-23T17:57:00Z">
          <w:pPr>
            <w:pStyle w:val="NormalWeb"/>
            <w:ind w:left="640" w:hanging="640"/>
            <w:divId w:val="1482960742"/>
          </w:pPr>
        </w:pPrChange>
      </w:pPr>
      <w:r w:rsidRPr="0035362E">
        <w:t>[8]</w:t>
      </w:r>
      <w:r w:rsidRPr="0035362E">
        <w:tab/>
        <w:t xml:space="preserve">G. E. P. Box and D. R. Cox, “An analysis of transformations,” </w:t>
      </w:r>
      <w:r w:rsidRPr="0035362E">
        <w:rPr>
          <w:i/>
          <w:iCs/>
        </w:rPr>
        <w:t>J. R. Stat. Soc. Ser. B</w:t>
      </w:r>
      <w:r w:rsidRPr="0035362E">
        <w:t>, vol. 26, no. 2, pp. 211–252, 1964.</w:t>
      </w:r>
    </w:p>
    <w:p w14:paraId="48746287" w14:textId="77777777" w:rsidR="0035362E" w:rsidRPr="0035362E" w:rsidRDefault="0035362E" w:rsidP="00345145">
      <w:pPr>
        <w:pStyle w:val="Referencenonumbers"/>
        <w:divId w:val="1482960742"/>
        <w:pPrChange w:id="297" w:author="Matthew Kay" w:date="2015-06-23T17:57:00Z">
          <w:pPr>
            <w:pStyle w:val="NormalWeb"/>
            <w:ind w:left="640" w:hanging="640"/>
            <w:divId w:val="1482960742"/>
          </w:pPr>
        </w:pPrChange>
      </w:pPr>
      <w:r w:rsidRPr="0035362E">
        <w:t>[9]</w:t>
      </w:r>
      <w:r w:rsidRPr="0035362E">
        <w:tab/>
        <w:t xml:space="preserve">T. James, “Estimation of Relationships for Limited Dependent Variables,” </w:t>
      </w:r>
      <w:r w:rsidRPr="0035362E">
        <w:rPr>
          <w:i/>
          <w:iCs/>
        </w:rPr>
        <w:t>Econometrica</w:t>
      </w:r>
      <w:r w:rsidRPr="0035362E">
        <w:t>, vol. 26, no. 1, pp. 24–36, 1958.</w:t>
      </w:r>
    </w:p>
    <w:p w14:paraId="33F49FF9" w14:textId="77777777" w:rsidR="0035362E" w:rsidRPr="0035362E" w:rsidRDefault="0035362E" w:rsidP="00345145">
      <w:pPr>
        <w:pStyle w:val="Referencenonumbers"/>
        <w:divId w:val="1482960742"/>
        <w:pPrChange w:id="298" w:author="Matthew Kay" w:date="2015-06-23T17:57:00Z">
          <w:pPr>
            <w:pStyle w:val="NormalWeb"/>
            <w:ind w:left="640" w:hanging="640"/>
            <w:divId w:val="1482960742"/>
          </w:pPr>
        </w:pPrChange>
      </w:pPr>
      <w:r w:rsidRPr="0035362E">
        <w:t>[10]</w:t>
      </w:r>
      <w:r w:rsidRPr="0035362E">
        <w:tab/>
        <w:t xml:space="preserve">T. Amemiya, “Tobit models: A survey,” </w:t>
      </w:r>
      <w:r w:rsidRPr="0035362E">
        <w:rPr>
          <w:i/>
          <w:iCs/>
        </w:rPr>
        <w:t>J. Econom.</w:t>
      </w:r>
      <w:r w:rsidRPr="0035362E">
        <w:t>, vol. 24, pp. 3–61, 1984.</w:t>
      </w:r>
    </w:p>
    <w:p w14:paraId="4AA9DF82" w14:textId="77777777" w:rsidR="0035362E" w:rsidRPr="0035362E" w:rsidRDefault="0035362E" w:rsidP="00345145">
      <w:pPr>
        <w:pStyle w:val="Referencenonumbers"/>
        <w:divId w:val="1482960742"/>
        <w:pPrChange w:id="299" w:author="Matthew Kay" w:date="2015-06-23T17:57:00Z">
          <w:pPr>
            <w:pStyle w:val="NormalWeb"/>
            <w:ind w:left="640" w:hanging="640"/>
            <w:divId w:val="1482960742"/>
          </w:pPr>
        </w:pPrChange>
      </w:pPr>
      <w:r w:rsidRPr="0035362E">
        <w:t>[11]</w:t>
      </w:r>
      <w:r w:rsidRPr="0035362E">
        <w:tab/>
        <w:t xml:space="preserve">J. K. Kruschke, “Bayesian data analysis,” </w:t>
      </w:r>
      <w:r w:rsidRPr="0035362E">
        <w:rPr>
          <w:i/>
          <w:iCs/>
        </w:rPr>
        <w:t>Wiley Interdiscip. Rev. Cogn. Sci.</w:t>
      </w:r>
      <w:r w:rsidRPr="0035362E">
        <w:t>, vol. 1, no. 5, pp. 658–676, Apr. 2010.</w:t>
      </w:r>
    </w:p>
    <w:p w14:paraId="71F06613" w14:textId="77777777" w:rsidR="0035362E" w:rsidRPr="0035362E" w:rsidRDefault="0035362E" w:rsidP="00345145">
      <w:pPr>
        <w:pStyle w:val="Referencenonumbers"/>
        <w:divId w:val="1482960742"/>
        <w:pPrChange w:id="300" w:author="Matthew Kay" w:date="2015-06-23T17:57:00Z">
          <w:pPr>
            <w:pStyle w:val="NormalWeb"/>
            <w:ind w:left="640" w:hanging="640"/>
            <w:divId w:val="1482960742"/>
          </w:pPr>
        </w:pPrChange>
      </w:pPr>
      <w:r w:rsidRPr="0035362E">
        <w:t>[12]</w:t>
      </w:r>
      <w:r w:rsidRPr="0035362E">
        <w:tab/>
        <w:t xml:space="preserve">J. K. Kruschke, </w:t>
      </w:r>
      <w:r w:rsidRPr="0035362E">
        <w:rPr>
          <w:i/>
          <w:iCs/>
        </w:rPr>
        <w:t>Doing Bayesian Data Analysis</w:t>
      </w:r>
      <w:r w:rsidRPr="0035362E">
        <w:t>. Elsevier Inc., 2011.</w:t>
      </w:r>
    </w:p>
    <w:p w14:paraId="2E88DDAA" w14:textId="77777777" w:rsidR="0035362E" w:rsidRPr="0035362E" w:rsidRDefault="0035362E" w:rsidP="00345145">
      <w:pPr>
        <w:pStyle w:val="Referencenonumbers"/>
        <w:divId w:val="1482960742"/>
        <w:pPrChange w:id="301" w:author="Matthew Kay" w:date="2015-06-23T17:57:00Z">
          <w:pPr>
            <w:pStyle w:val="NormalWeb"/>
            <w:ind w:left="640" w:hanging="640"/>
            <w:divId w:val="1482960742"/>
          </w:pPr>
        </w:pPrChange>
      </w:pPr>
      <w:r w:rsidRPr="0035362E">
        <w:t>[13]</w:t>
      </w:r>
      <w:r w:rsidRPr="0035362E">
        <w:tab/>
        <w:t>D. Bates, M. Maechler, B. Bolker, and S. Walker, “lme4: Linear mixed-effects models using Eigen and S4, R package version 1.1-7.” 2014.</w:t>
      </w:r>
    </w:p>
    <w:p w14:paraId="53AC98D9" w14:textId="77777777" w:rsidR="0035362E" w:rsidRPr="0035362E" w:rsidRDefault="0035362E" w:rsidP="00345145">
      <w:pPr>
        <w:pStyle w:val="Referencenonumbers"/>
        <w:divId w:val="1482960742"/>
        <w:pPrChange w:id="302" w:author="Matthew Kay" w:date="2015-06-23T17:57:00Z">
          <w:pPr>
            <w:pStyle w:val="NormalWeb"/>
            <w:ind w:left="640" w:hanging="640"/>
            <w:divId w:val="1482960742"/>
          </w:pPr>
        </w:pPrChange>
      </w:pPr>
      <w:r w:rsidRPr="0035362E">
        <w:t>[14]</w:t>
      </w:r>
      <w:r w:rsidRPr="0035362E">
        <w:tab/>
        <w:t xml:space="preserve">D. J. Barr, R. Levy, C. Scheepers, and H. J. Tily, “Random effects structure for confirmatory hypothesis testing: Keep it maximal,” </w:t>
      </w:r>
      <w:r w:rsidRPr="0035362E">
        <w:rPr>
          <w:i/>
          <w:iCs/>
        </w:rPr>
        <w:t>J. Mem. Lang.</w:t>
      </w:r>
      <w:r w:rsidRPr="0035362E">
        <w:t>, vol. 68, no. 3, pp. 255–278, 2013.</w:t>
      </w:r>
    </w:p>
    <w:p w14:paraId="1F70B1B9" w14:textId="77777777" w:rsidR="0035362E" w:rsidRPr="0035362E" w:rsidRDefault="0035362E" w:rsidP="00345145">
      <w:pPr>
        <w:pStyle w:val="Referencenonumbers"/>
        <w:divId w:val="1482960742"/>
        <w:pPrChange w:id="303" w:author="Matthew Kay" w:date="2015-06-23T17:57:00Z">
          <w:pPr>
            <w:pStyle w:val="NormalWeb"/>
            <w:ind w:left="640" w:hanging="640"/>
            <w:divId w:val="1482960742"/>
          </w:pPr>
        </w:pPrChange>
      </w:pPr>
      <w:r w:rsidRPr="0035362E">
        <w:t>[15]</w:t>
      </w:r>
      <w:r w:rsidRPr="0035362E">
        <w:tab/>
        <w:t xml:space="preserve">S. H. . Hurlbert, “Pseudoreplication and the Design of Ecological Field Experiments,” </w:t>
      </w:r>
      <w:r w:rsidRPr="0035362E">
        <w:rPr>
          <w:i/>
          <w:iCs/>
        </w:rPr>
        <w:t>Ecol. Monogr.</w:t>
      </w:r>
      <w:r w:rsidRPr="0035362E">
        <w:t>, vol. 54, no. 2, pp. 187–211, 1984.</w:t>
      </w:r>
    </w:p>
    <w:p w14:paraId="415EC778" w14:textId="77777777" w:rsidR="0035362E" w:rsidRPr="0035362E" w:rsidRDefault="0035362E" w:rsidP="00345145">
      <w:pPr>
        <w:pStyle w:val="Referencenonumbers"/>
        <w:divId w:val="1482960742"/>
        <w:pPrChange w:id="304" w:author="Matthew Kay" w:date="2015-06-23T17:57:00Z">
          <w:pPr>
            <w:pStyle w:val="NormalWeb"/>
            <w:ind w:left="640" w:hanging="640"/>
            <w:divId w:val="1482960742"/>
          </w:pPr>
        </w:pPrChange>
      </w:pPr>
      <w:r w:rsidRPr="0035362E">
        <w:t>[16]</w:t>
      </w:r>
      <w:r w:rsidRPr="0035362E">
        <w:tab/>
        <w:t xml:space="preserve">M. Plummer, “JAGS: A Program for Analysis of Bayesian Graphical Models Using Gibbs Sampling,” </w:t>
      </w:r>
      <w:r w:rsidRPr="0035362E">
        <w:rPr>
          <w:i/>
          <w:iCs/>
        </w:rPr>
        <w:t>Proc. 3rd Int. Work. Distrib. Stat. Comput. (DSC 2003)</w:t>
      </w:r>
      <w:r w:rsidRPr="0035362E">
        <w:t>, 2003.</w:t>
      </w:r>
    </w:p>
    <w:p w14:paraId="6C172873" w14:textId="77777777" w:rsidR="0035362E" w:rsidRPr="0035362E" w:rsidRDefault="0035362E" w:rsidP="00345145">
      <w:pPr>
        <w:pStyle w:val="Referencenonumbers"/>
        <w:divId w:val="1482960742"/>
        <w:pPrChange w:id="305" w:author="Matthew Kay" w:date="2015-06-23T17:57:00Z">
          <w:pPr>
            <w:pStyle w:val="NormalWeb"/>
            <w:ind w:left="640" w:hanging="640"/>
            <w:divId w:val="1482960742"/>
          </w:pPr>
        </w:pPrChange>
      </w:pPr>
      <w:r w:rsidRPr="0035362E">
        <w:t>[17]</w:t>
      </w:r>
      <w:r w:rsidRPr="0035362E">
        <w:tab/>
        <w:t xml:space="preserve">J. W. Tukey, </w:t>
      </w:r>
      <w:r w:rsidRPr="0035362E">
        <w:rPr>
          <w:i/>
          <w:iCs/>
        </w:rPr>
        <w:t>Exploratory Data Analysis</w:t>
      </w:r>
      <w:r w:rsidRPr="0035362E">
        <w:t>. Addison-Wesley, 1977.</w:t>
      </w:r>
    </w:p>
    <w:p w14:paraId="4F77A628" w14:textId="77777777" w:rsidR="0035362E" w:rsidRPr="0035362E" w:rsidRDefault="0035362E" w:rsidP="00345145">
      <w:pPr>
        <w:pStyle w:val="Referencenonumbers"/>
        <w:divId w:val="1482960742"/>
        <w:pPrChange w:id="306" w:author="Matthew Kay" w:date="2015-06-23T17:57:00Z">
          <w:pPr>
            <w:pStyle w:val="NormalWeb"/>
            <w:ind w:left="640" w:hanging="640"/>
            <w:divId w:val="1482960742"/>
          </w:pPr>
        </w:pPrChange>
      </w:pPr>
      <w:r w:rsidRPr="0035362E">
        <w:t>[18]</w:t>
      </w:r>
      <w:r w:rsidRPr="0035362E">
        <w:tab/>
        <w:t xml:space="preserve">R. A. Rigby and D. M. Stasinopoulos, “Generalized additive models for location, scale, and shape,” </w:t>
      </w:r>
      <w:r w:rsidRPr="0035362E">
        <w:rPr>
          <w:i/>
          <w:iCs/>
        </w:rPr>
        <w:t>Appl. Stat.</w:t>
      </w:r>
      <w:r w:rsidRPr="0035362E">
        <w:t>, vol. 54, no. 3, pp. 507–554, 2005.</w:t>
      </w:r>
    </w:p>
    <w:p w14:paraId="3C2E3967" w14:textId="77777777" w:rsidR="0035362E" w:rsidRPr="0035362E" w:rsidRDefault="0035362E" w:rsidP="00345145">
      <w:pPr>
        <w:pStyle w:val="Referencenonumbers"/>
        <w:divId w:val="1482960742"/>
        <w:pPrChange w:id="307" w:author="Matthew Kay" w:date="2015-06-23T17:57:00Z">
          <w:pPr>
            <w:pStyle w:val="NormalWeb"/>
            <w:ind w:left="640" w:hanging="640"/>
            <w:divId w:val="1482960742"/>
          </w:pPr>
        </w:pPrChange>
      </w:pPr>
      <w:r w:rsidRPr="0035362E">
        <w:t>[19]</w:t>
      </w:r>
      <w:r w:rsidRPr="0035362E">
        <w:tab/>
        <w:t xml:space="preserve">M. Stone, “An Asymptotic Equivalence of Choice of Model by Cross-Validation and Akaike’s Criterion,” </w:t>
      </w:r>
      <w:r w:rsidRPr="0035362E">
        <w:rPr>
          <w:i/>
          <w:iCs/>
        </w:rPr>
        <w:t>J. R. Stat. Soc. Ser. B</w:t>
      </w:r>
      <w:r w:rsidRPr="0035362E">
        <w:t>, vol. 39, no. 1, pp. 44–47, 1977.</w:t>
      </w:r>
    </w:p>
    <w:p w14:paraId="545CFB55" w14:textId="77777777" w:rsidR="0035362E" w:rsidRPr="0035362E" w:rsidRDefault="0035362E" w:rsidP="00345145">
      <w:pPr>
        <w:pStyle w:val="Referencenonumbers"/>
        <w:divId w:val="1482960742"/>
        <w:pPrChange w:id="308" w:author="Matthew Kay" w:date="2015-06-23T17:57:00Z">
          <w:pPr>
            <w:pStyle w:val="NormalWeb"/>
            <w:ind w:left="640" w:hanging="640"/>
            <w:divId w:val="1482960742"/>
          </w:pPr>
        </w:pPrChange>
      </w:pPr>
      <w:r w:rsidRPr="0035362E">
        <w:t>[20]</w:t>
      </w:r>
      <w:r w:rsidRPr="0035362E">
        <w:tab/>
        <w:t xml:space="preserve">A. E. Raftery and S. M. Lewis, “Comment: One Long Run with Diagnostics: Implementation Strategies for Markov Chain Monte Carlo,” </w:t>
      </w:r>
      <w:r w:rsidRPr="0035362E">
        <w:rPr>
          <w:i/>
          <w:iCs/>
        </w:rPr>
        <w:t>Stat. Sci.</w:t>
      </w:r>
      <w:r w:rsidRPr="0035362E">
        <w:t>, vol. 7, no. 4, pp. 493–497, 1992.</w:t>
      </w:r>
    </w:p>
    <w:p w14:paraId="0E22E0B2" w14:textId="77777777" w:rsidR="0035362E" w:rsidRPr="0035362E" w:rsidRDefault="0035362E" w:rsidP="00345145">
      <w:pPr>
        <w:pStyle w:val="Referencenonumbers"/>
        <w:divId w:val="1482960742"/>
        <w:rPr>
          <w:rFonts w:cs="Times"/>
        </w:rPr>
        <w:pPrChange w:id="309" w:author="Matthew Kay" w:date="2015-06-23T17:57:00Z">
          <w:pPr>
            <w:pStyle w:val="NormalWeb"/>
            <w:ind w:left="640" w:hanging="640"/>
            <w:divId w:val="1482960742"/>
          </w:pPr>
        </w:pPrChange>
      </w:pPr>
      <w:r w:rsidRPr="0035362E">
        <w:rPr>
          <w:rFonts w:cs="Times"/>
        </w:rPr>
        <w:t>[21]</w:t>
      </w:r>
      <w:r w:rsidRPr="0035362E">
        <w:rPr>
          <w:rFonts w:cs="Times"/>
        </w:rPr>
        <w:tab/>
        <w:t xml:space="preserve">A. Gelman and D. B. Rubin, “lnference from Iterative Simulation Using Multiple Sequences,” </w:t>
      </w:r>
      <w:r w:rsidRPr="0035362E">
        <w:rPr>
          <w:rFonts w:cs="Times"/>
          <w:i/>
          <w:iCs/>
        </w:rPr>
        <w:t>Stat. Sci.</w:t>
      </w:r>
      <w:r w:rsidRPr="0035362E">
        <w:rPr>
          <w:rFonts w:cs="Times"/>
        </w:rPr>
        <w:t xml:space="preserve">, vol. 7, no. 4, pp. 457–472, 1992. </w:t>
      </w:r>
    </w:p>
    <w:p w14:paraId="4F04B74D" w14:textId="2E8D3EF4" w:rsidR="00BF4F16" w:rsidRPr="0068288C" w:rsidRDefault="00CA5B68" w:rsidP="00997C71">
      <w:pPr>
        <w:pStyle w:val="Referencenonumbers"/>
      </w:pPr>
      <w:r w:rsidRPr="00AF146E">
        <w:fldChar w:fldCharType="end"/>
      </w:r>
      <w:bookmarkEnd w:id="288"/>
    </w:p>
    <w:sectPr w:rsidR="00BF4F16" w:rsidRPr="0068288C" w:rsidSect="00BF4F16">
      <w:type w:val="continuous"/>
      <w:pgSz w:w="12240" w:h="15840" w:code="1"/>
      <w:pgMar w:top="994" w:right="907" w:bottom="994" w:left="1080" w:header="490" w:footer="432" w:gutter="0"/>
      <w:cols w:num="2" w:space="245"/>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5EDAA0" w14:textId="77777777" w:rsidR="00AC78D3" w:rsidRDefault="00AC78D3" w:rsidP="00C95F6C">
      <w:r>
        <w:separator/>
      </w:r>
    </w:p>
  </w:endnote>
  <w:endnote w:type="continuationSeparator" w:id="0">
    <w:p w14:paraId="2AC93A86" w14:textId="77777777" w:rsidR="00AC78D3" w:rsidRDefault="00AC78D3" w:rsidP="00C95F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roman"/>
    <w:pitch w:val="variable"/>
    <w:sig w:usb0="E0002E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00000000" w:usb1="5000A1FF" w:usb2="00000000" w:usb3="00000000" w:csb0="000001B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493225" w14:textId="77777777" w:rsidR="00196990" w:rsidRDefault="00196990" w:rsidP="00C95F6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23D022" w14:textId="77777777" w:rsidR="00AC78D3" w:rsidRDefault="00AC78D3" w:rsidP="00C95F6C">
      <w:r>
        <w:separator/>
      </w:r>
    </w:p>
  </w:footnote>
  <w:footnote w:type="continuationSeparator" w:id="0">
    <w:p w14:paraId="191AB536" w14:textId="77777777" w:rsidR="00AC78D3" w:rsidRDefault="00AC78D3" w:rsidP="00C95F6C">
      <w:r>
        <w:continuationSeparator/>
      </w:r>
    </w:p>
  </w:footnote>
  <w:footnote w:id="1">
    <w:p w14:paraId="5837AB95" w14:textId="3EF06A7C" w:rsidR="00196990" w:rsidRDefault="00196990" w:rsidP="006E1133">
      <w:pPr>
        <w:pStyle w:val="FOOTNOTE0"/>
      </w:pPr>
      <w:r>
        <w:rPr>
          <w:rStyle w:val="FootnoteReference"/>
        </w:rPr>
        <w:footnoteRef/>
      </w:r>
      <w:r>
        <w:t xml:space="preserve"> This and all other non-Bayesian models in this paper were fit using the </w:t>
      </w:r>
      <w:proofErr w:type="spellStart"/>
      <w:r w:rsidRPr="002B062E">
        <w:rPr>
          <w:rFonts w:ascii="Courier New" w:hAnsi="Courier New" w:cs="Courier New"/>
          <w:sz w:val="14"/>
        </w:rPr>
        <w:t>gamlss</w:t>
      </w:r>
      <w:proofErr w:type="spellEnd"/>
      <w:r w:rsidRPr="002B062E">
        <w:rPr>
          <w:sz w:val="14"/>
        </w:rPr>
        <w:t xml:space="preserve"> </w:t>
      </w:r>
      <w:r>
        <w:t xml:space="preserve">procedure in R </w:t>
      </w:r>
      <w:r>
        <w:fldChar w:fldCharType="begin" w:fldLock="1"/>
      </w:r>
      <w:r w:rsidR="0035362E">
        <w:instrText>ADDIN CSL_CITATION { "citationItems" : [ { "id" : "ITEM-1", "itemData" : { "author" : [ { "dropping-particle" : "", "family" : "Rigby", "given" : "R A", "non-dropping-particle" : "", "parse-names" : false, "suffix" : "" }, { "dropping-particle" : "", "family" : "Stasinopoulos", "given" : "D M", "non-dropping-particle" : "", "parse-names" : false, "suffix" : "" } ], "container-title" : "Applied Statistics", "id" : "ITEM-1", "issue" : "3", "issued" : { "date-parts" : [ [ "2005" ] ] }, "page" : "507-554", "title" : "Generalized additive models for location, scale, and shape", "type" : "article-journal", "volume" : "54" }, "uris" : [ "http://www.mendeley.com/documents/?uuid=0ca8c415-42d0-44a6-a97d-e4e33ebe96de" ] } ], "mendeley" : { "formattedCitation" : "[18]", "plainTextFormattedCitation" : "[18]", "previouslyFormattedCitation" : "[18]" }, "properties" : { "noteIndex" : 0 }, "schema" : "https://github.com/citation-style-language/schema/raw/master/csl-citation.json" }</w:instrText>
      </w:r>
      <w:r>
        <w:fldChar w:fldCharType="separate"/>
      </w:r>
      <w:r w:rsidRPr="002168F8">
        <w:rPr>
          <w:noProof/>
        </w:rPr>
        <w:t>[18]</w:t>
      </w:r>
      <w:r>
        <w:fldChar w:fldCharType="end"/>
      </w:r>
      <w:r>
        <w:t>.</w:t>
      </w:r>
    </w:p>
  </w:footnote>
  <w:footnote w:id="2">
    <w:p w14:paraId="079BEB0B" w14:textId="0CEBF714" w:rsidR="00196990" w:rsidRPr="00645A2C" w:rsidDel="008D2B54" w:rsidRDefault="00196990" w:rsidP="006E1133">
      <w:pPr>
        <w:pStyle w:val="FOOTNOTE0"/>
        <w:rPr>
          <w:del w:id="27" w:author="Matthew Kay" w:date="2015-06-23T14:45:00Z"/>
        </w:rPr>
      </w:pPr>
      <w:del w:id="28" w:author="Matthew Kay" w:date="2015-06-23T14:45:00Z">
        <w:r w:rsidDel="008D2B54">
          <w:rPr>
            <w:rStyle w:val="FootnoteReference"/>
          </w:rPr>
          <w:footnoteRef/>
        </w:r>
        <w:r w:rsidDel="008D2B54">
          <w:delText xml:space="preserve"> We can more systematically justify this transformation by fitting a Box-Cox transformation </w:delText>
        </w:r>
        <w:r w:rsidDel="008D2B54">
          <w:fldChar w:fldCharType="begin" w:fldLock="1"/>
        </w:r>
        <w:r w:rsidDel="008D2B54">
          <w:delInstrText>ADDIN CSL_CITATION { "citationItems" : [ { "id" : "ITEM-1", "itemData" : { "DOI" : "10.2307/2984418", "ISBN" : "0035-9246", "ISSN" : "00359246", "PMID" : "16703375", "abstract" : "In the analysis of data it is often assumed that observations Yl, Y2, *-, Yn are independently normally distributed with constant variance and with expectations specified by a model linear in a set of parameters 0. In this paper we make the less restrictive assumption that such a normal, homo- scedastic, linear model is appropriate after some suitable transformation has been applied to the y's. Inferences about the transformation and about the parameters of the linear model are made by computing the likelihood function and the relevant posterior distribution. The contributions of normality, homoscedasticity and additivity to the transformation are separated. The relation of the present methods to earlier procedures for finding transformations is discussed. The methods are illustrated with examples", "author" : [ { "dropping-particle" : "", "family" : "Box", "given" : "George E P", "non-dropping-particle" : "", "parse-names" : false, "suffix" : "" }, { "dropping-particle" : "", "family" : "Cox", "given" : "David R", "non-dropping-particle" : "", "parse-names" : false, "suffix" : "" } ], "container-title" : "Journal of the Royal Statistical Society. Series B (Methodological)", "id" : "ITEM-1", "issue" : "2", "issued" : { "date-parts" : [ [ "1964" ] ] }, "page" : "211-252", "title" : "An analysis of transformations", "type" : "article-journal", "volume" : "26" }, "uris" : [ "http://www.mendeley.com/documents/?uuid=fff36a7c-6c2d-4abb-8622-c3ce03151bb6" ] } ], "mendeley" : { "formattedCitation" : "[18]", "plainTextFormattedCitation" : "[18]", "previouslyFormattedCitation" : "[18]" }, "properties" : { "noteIndex" : 0 }, "schema" : "https://github.com/citation-style-language/schema/raw/master/csl-citation.json" }</w:delInstrText>
        </w:r>
        <w:r w:rsidDel="008D2B54">
          <w:fldChar w:fldCharType="separate"/>
        </w:r>
        <w:r w:rsidRPr="00916FA9" w:rsidDel="008D2B54">
          <w:rPr>
            <w:noProof/>
          </w:rPr>
          <w:delText>[18]</w:delText>
        </w:r>
        <w:r w:rsidDel="008D2B54">
          <w:fldChar w:fldCharType="end"/>
        </w:r>
        <w:r w:rsidDel="008D2B54">
          <w:delText xml:space="preserve"> to the data, whose parameter </w:delText>
        </w:r>
        <m:oMath>
          <m:r>
            <w:rPr>
              <w:rFonts w:ascii="Cambria Math" w:hAnsi="Cambria Math"/>
            </w:rPr>
            <m:t>λ</m:t>
          </m:r>
        </m:oMath>
        <w:r w:rsidDel="008D2B54">
          <w:delText xml:space="preserve"> describes a </w:delText>
        </w:r>
        <w:r w:rsidRPr="00A32C0A" w:rsidDel="008D2B54">
          <w:delText>power</w:delText>
        </w:r>
        <w:r w:rsidDel="008D2B54">
          <w:delText xml:space="preserve"> transformation of JND. The Box-Cox procedure for this data estimates </w:delText>
        </w:r>
        <m:oMath>
          <m:r>
            <w:rPr>
              <w:rFonts w:ascii="Cambria Math" w:hAnsi="Cambria Math"/>
            </w:rPr>
            <m:t>λ=0.0292</m:t>
          </m:r>
        </m:oMath>
        <w:r w:rsidDel="008D2B54">
          <w:delText xml:space="preserve"> with a </w:delText>
        </w:r>
        <w:r w:rsidRPr="00D20D86" w:rsidDel="008D2B54">
          <w:delText>95</w:delText>
        </w:r>
        <w:r w:rsidDel="008D2B54">
          <w:delText xml:space="preserve">% confidence interval of </w:delText>
        </w:r>
        <m:oMath>
          <m:r>
            <w:rPr>
              <w:rFonts w:ascii="Cambria Math" w:hAnsi="Cambria Math"/>
            </w:rPr>
            <m:t>[-0.005, 0.0635]</m:t>
          </m:r>
        </m:oMath>
        <w:r w:rsidRPr="00D20D86" w:rsidDel="008D2B54">
          <w:delText>,</w:delText>
        </w:r>
        <w:r w:rsidDel="008D2B54">
          <w:delText xml:space="preserve"> which includes 0 (the log transform) and excludes </w:delText>
        </w:r>
        <w:r w:rsidRPr="00D20D86" w:rsidDel="008D2B54">
          <w:delText>1</w:delText>
        </w:r>
        <w:r w:rsidDel="008D2B54">
          <w:delText xml:space="preserve"> (identity; i.e. the linear model) at </w:delText>
        </w:r>
        <w:r w:rsidDel="008D2B54">
          <w:rPr>
            <w:i/>
          </w:rPr>
          <w:delText xml:space="preserve">p </w:delText>
        </w:r>
        <w:r w:rsidDel="008D2B54">
          <w:delText xml:space="preserve">&lt; 0.00001 (LR </w:delText>
        </w:r>
        <m:oMath>
          <m:sSup>
            <m:sSupPr>
              <m:ctrlPr>
                <w:rPr>
                  <w:rFonts w:ascii="Cambria Math" w:hAnsi="Cambria Math"/>
                  <w:i/>
                </w:rPr>
              </m:ctrlPr>
            </m:sSupPr>
            <m:e>
              <m:r>
                <w:rPr>
                  <w:rFonts w:ascii="Cambria Math" w:hAnsi="Cambria Math"/>
                </w:rPr>
                <m:t>χ</m:t>
              </m:r>
            </m:e>
            <m:sup>
              <m:r>
                <w:rPr>
                  <w:rFonts w:ascii="Cambria Math" w:hAnsi="Cambria Math"/>
                </w:rPr>
                <m:t>2</m:t>
              </m:r>
            </m:sup>
          </m:sSup>
          <m:d>
            <m:dPr>
              <m:ctrlPr>
                <w:rPr>
                  <w:rFonts w:ascii="Cambria Math" w:hAnsi="Cambria Math"/>
                  <w:i/>
                </w:rPr>
              </m:ctrlPr>
            </m:dPr>
            <m:e>
              <m:r>
                <w:rPr>
                  <w:rFonts w:ascii="Cambria Math" w:hAnsi="Cambria Math"/>
                </w:rPr>
                <m:t>1</m:t>
              </m:r>
            </m:e>
          </m:d>
          <m:r>
            <w:rPr>
              <w:rFonts w:ascii="Cambria Math" w:hAnsi="Cambria Math"/>
            </w:rPr>
            <m:t>=2756.77</m:t>
          </m:r>
        </m:oMath>
        <w:r w:rsidDel="008D2B54">
          <w:delText>).</w:delText>
        </w:r>
      </w:del>
    </w:p>
  </w:footnote>
  <w:footnote w:id="3">
    <w:p w14:paraId="0394AD16" w14:textId="3A4CC3D3" w:rsidR="00196990" w:rsidRPr="004B5468" w:rsidRDefault="00196990" w:rsidP="006E1133">
      <w:pPr>
        <w:pStyle w:val="FOOTNOTE0"/>
      </w:pPr>
      <w:r>
        <w:rPr>
          <w:rStyle w:val="FootnoteReference"/>
        </w:rPr>
        <w:footnoteRef/>
      </w:r>
      <w:r>
        <w:t xml:space="preserve"> Model comparison by the </w:t>
      </w:r>
      <w:proofErr w:type="spellStart"/>
      <w:r>
        <w:t>Akaike</w:t>
      </w:r>
      <w:proofErr w:type="spellEnd"/>
      <w:r>
        <w:t xml:space="preserve"> Information C</w:t>
      </w:r>
      <w:r w:rsidRPr="0075669D">
        <w:t>riterion</w:t>
      </w:r>
      <w:r>
        <w:t xml:space="preserve"> (AIC) is asymptotically equivalent to leave-one-out cross validation </w:t>
      </w:r>
      <w:r w:rsidRPr="00DA164E">
        <w:fldChar w:fldCharType="begin" w:fldLock="1"/>
      </w:r>
      <w:r>
        <w:instrText>ADDIN CSL_CITATION { "citationItems" : [ { "id" : "ITEM-1", "itemData" : { "DOI" : "10.2307/2984877", "ISBN" : "0035-9246", "ISSN" : "00359246", "PMID" : "459", "abstract" : "A logarithmic assessment of the performance of a predicting density is found to lead to asymptotic equivalence of choice of model by cross-validation and Akaike's criterion, when maximum likelihood estimation is used within each model.", "author" : [ { "dropping-particle" : "", "family" : "Stone", "given" : "M", "non-dropping-particle" : "", "parse-names" : false, "suffix" : "" } ], "container-title" : "Journal Of The Royal Statistical Society Series B (Methodological)", "id" : "ITEM-1", "issue" : "1", "issued" : { "date-parts" : [ [ "1977" ] ] }, "page" : "44-47", "title" : "An Asymptotic Equivalence of Choice of Model by Cross-Validation and Akaike's Criterion", "type" : "article-journal", "volume" : "39" }, "uris" : [ "http://www.mendeley.com/documents/?uuid=cddd3a1a-3d18-4971-8c6b-ff40389650a9" ] } ], "mendeley" : { "formattedCitation" : "[19]", "plainTextFormattedCitation" : "[19]", "previouslyFormattedCitation" : "[19]" }, "properties" : { "noteIndex" : 0 }, "schema" : "https://github.com/citation-style-language/schema/raw/master/csl-citation.json" }</w:instrText>
      </w:r>
      <w:r w:rsidRPr="00DA164E">
        <w:fldChar w:fldCharType="separate"/>
      </w:r>
      <w:r w:rsidRPr="00916FA9">
        <w:rPr>
          <w:noProof/>
        </w:rPr>
        <w:t>[19]</w:t>
      </w:r>
      <w:r w:rsidRPr="00DA164E">
        <w:fldChar w:fldCharType="end"/>
      </w:r>
      <w:r>
        <w:t xml:space="preserve">. The log-linear model was fit using a log-normal error distribution (rather than the equivalent log transformation of responses with a normal error distribution shown here) so that </w:t>
      </w:r>
      <w:proofErr w:type="gramStart"/>
      <w:r>
        <w:t>its</w:t>
      </w:r>
      <w:proofErr w:type="gramEnd"/>
      <w:r>
        <w:t xml:space="preserve"> AIC can be compared to the linear model.</w:t>
      </w:r>
    </w:p>
  </w:footnote>
  <w:footnote w:id="4">
    <w:p w14:paraId="5EA07212" w14:textId="242A0C41" w:rsidR="00196990" w:rsidRPr="002168F8" w:rsidRDefault="00196990">
      <w:pPr>
        <w:pStyle w:val="FOOTNOTE0"/>
        <w:pPrChange w:id="38" w:author="Matthew Kay" w:date="2015-06-23T14:57:00Z">
          <w:pPr>
            <w:pStyle w:val="FootnoteText"/>
          </w:pPr>
        </w:pPrChange>
      </w:pPr>
      <w:ins w:id="39" w:author="Matthew Kay" w:date="2015-06-23T14:56:00Z">
        <w:r>
          <w:rPr>
            <w:rStyle w:val="FootnoteReference"/>
          </w:rPr>
          <w:footnoteRef/>
        </w:r>
        <w:r>
          <w:t xml:space="preserve"> </w:t>
        </w:r>
      </w:ins>
      <w:ins w:id="40" w:author="Matthew Kay" w:date="2015-06-23T15:08:00Z">
        <w:r>
          <w:t>An a</w:t>
        </w:r>
      </w:ins>
      <w:ins w:id="41" w:author="Matthew Kay" w:date="2015-06-23T14:57:00Z">
        <w:r>
          <w:t>lternative to the log-linear model</w:t>
        </w:r>
      </w:ins>
      <w:ins w:id="42" w:author="Matthew Kay" w:date="2015-06-23T15:08:00Z">
        <w:r>
          <w:t xml:space="preserve"> might be </w:t>
        </w:r>
      </w:ins>
      <w:ins w:id="43" w:author="Matthew Kay" w:date="2015-06-23T14:57:00Z">
        <w:r>
          <w:t xml:space="preserve">a linear model with variance proportional to </w:t>
        </w:r>
        <w:r w:rsidRPr="003C3C47">
          <w:rPr>
            <w:i/>
          </w:rPr>
          <w:t>r</w:t>
        </w:r>
        <w:r>
          <w:t>. This addresses non-constant variance but does not address skewed residuals.</w:t>
        </w:r>
      </w:ins>
      <w:ins w:id="44" w:author="Matthew Kay" w:date="2015-06-23T14:58:00Z">
        <w:r>
          <w:t xml:space="preserve"> </w:t>
        </w:r>
      </w:ins>
      <w:ins w:id="45" w:author="Matthew Kay" w:date="2015-06-23T15:10:00Z">
        <w:r>
          <w:t>Such a model</w:t>
        </w:r>
      </w:ins>
      <w:ins w:id="46" w:author="Matthew Kay" w:date="2015-06-23T15:00:00Z">
        <w:r>
          <w:t xml:space="preserve"> has AIC </w:t>
        </w:r>
        <w:proofErr w:type="gramStart"/>
        <w:r w:rsidRPr="002168F8">
          <w:t xml:space="preserve">of </w:t>
        </w:r>
      </w:ins>
      <w:proofErr w:type="gramEnd"/>
      <m:oMath>
        <m:r>
          <w:ins w:id="47" w:author="Matthew Kay" w:date="2015-06-23T15:01:00Z">
            <m:rPr>
              <m:sty m:val="p"/>
            </m:rPr>
            <w:rPr>
              <w:rFonts w:ascii="Cambria Math" w:hAnsi="Cambria Math"/>
              <w:rPrChange w:id="48" w:author="Matthew Kay" w:date="2015-06-23T15:01:00Z">
                <w:rPr>
                  <w:rFonts w:ascii="Cambria Math" w:hAnsi="Cambria Math" w:cs="Consolas"/>
                  <w:color w:val="000000"/>
                  <w:sz w:val="22"/>
                  <w:szCs w:val="22"/>
                </w:rPr>
              </w:rPrChange>
            </w:rPr>
            <m:t>-10667.69</m:t>
          </w:ins>
        </m:r>
      </m:oMath>
      <w:ins w:id="49" w:author="Matthew Kay" w:date="2015-06-23T15:01:00Z">
        <w:r>
          <w:t xml:space="preserve">, skewness of </w:t>
        </w:r>
        <m:oMath>
          <m:r>
            <w:rPr>
              <w:rFonts w:ascii="Cambria Math" w:hAnsi="Cambria Math"/>
            </w:rPr>
            <m:t>0.95</m:t>
          </m:r>
        </m:oMath>
        <w:r>
          <w:t xml:space="preserve">, and excess kurtosis </w:t>
        </w:r>
      </w:ins>
      <w:proofErr w:type="spellStart"/>
      <w:ins w:id="50" w:author="Matthew Kay" w:date="2015-06-23T15:02:00Z">
        <w:r>
          <w:t>of</w:t>
        </w:r>
        <w:proofErr w:type="spellEnd"/>
        <w:r>
          <w:t xml:space="preserve"> </w:t>
        </w:r>
        <m:oMath>
          <m:r>
            <w:rPr>
              <w:rFonts w:ascii="Cambria Math" w:hAnsi="Cambria Math"/>
            </w:rPr>
            <m:t>1.36</m:t>
          </m:r>
        </m:oMath>
      </w:ins>
      <w:ins w:id="51" w:author="Matthew Kay" w:date="2015-06-23T15:09:00Z">
        <w:r>
          <w:t xml:space="preserve"> (i.e. it exhibits worse fit and </w:t>
        </w:r>
      </w:ins>
      <w:ins w:id="52" w:author="Matthew Kay" w:date="2015-06-23T15:10:00Z">
        <w:r>
          <w:t>less-</w:t>
        </w:r>
      </w:ins>
      <w:ins w:id="53" w:author="Matthew Kay" w:date="2015-06-23T15:09:00Z">
        <w:r>
          <w:t xml:space="preserve">normal residuals </w:t>
        </w:r>
      </w:ins>
      <w:ins w:id="54" w:author="Matthew Kay" w:date="2015-06-23T15:10:00Z">
        <w:r>
          <w:t>compared to the log-linear model)</w:t>
        </w:r>
      </w:ins>
      <w:ins w:id="55" w:author="Matthew Kay" w:date="2015-06-23T15:02:00Z">
        <w:r>
          <w:t>.</w:t>
        </w:r>
      </w:ins>
      <w:ins w:id="56" w:author="Matthew Kay" w:date="2015-06-23T15:09:00Z">
        <w:r>
          <w:t xml:space="preserve"> It also does not gain the advantage of the log transform in restricting predicted JNDs to be positive.</w:t>
        </w:r>
      </w:ins>
    </w:p>
  </w:footnote>
  <w:footnote w:id="5">
    <w:p w14:paraId="061059E9" w14:textId="118B3EBF" w:rsidR="00196990" w:rsidRDefault="00196990" w:rsidP="006E1133">
      <w:pPr>
        <w:pStyle w:val="FOOTNOTE0"/>
      </w:pPr>
      <w:r>
        <w:rPr>
          <w:rStyle w:val="FootnoteReference"/>
        </w:rPr>
        <w:footnoteRef/>
      </w:r>
      <w:r>
        <w:t xml:space="preserve"> As a result of this transformation of the responses and the inclusion of data not included in previous models, the censored model cannot be compared to the previous models using AIC. However, we believe the theoretical justification based on ceilings caused by the structure of the experiment and the ability of these models to accommodate data dropped previously motivate the use of censored regression here, and for visualization </w:t>
      </w:r>
      <w:r w:rsidRPr="00DA164E">
        <w:t>×</w:t>
      </w:r>
      <w:r>
        <w:t> direction pairs far from those ceilings the fit is similar to the uncensored log-linear model.</w:t>
      </w:r>
    </w:p>
  </w:footnote>
  <w:footnote w:id="6">
    <w:p w14:paraId="751E400A" w14:textId="77777777" w:rsidR="00196990" w:rsidRDefault="00196990" w:rsidP="006E1133">
      <w:pPr>
        <w:pStyle w:val="FOOTNOTE0"/>
      </w:pPr>
      <w:r>
        <w:rPr>
          <w:rStyle w:val="FootnoteReference"/>
        </w:rPr>
        <w:footnoteRef/>
      </w:r>
      <w:r>
        <w:t xml:space="preserve"> Though we use 95% quantile intervals instead of 95% highest-density intervals since these are invariant under the log transform.</w:t>
      </w:r>
    </w:p>
  </w:footnote>
  <w:footnote w:id="7">
    <w:p w14:paraId="056BF74E" w14:textId="07F26BE7" w:rsidR="00196990" w:rsidRDefault="00196990" w:rsidP="006E1133">
      <w:pPr>
        <w:pStyle w:val="FOOTNOTE0"/>
      </w:pPr>
      <w:r>
        <w:rPr>
          <w:rStyle w:val="FootnoteReference"/>
        </w:rPr>
        <w:footnoteRef/>
      </w:r>
      <w:r>
        <w:t xml:space="preserve"> Several models with varying slopes and intercepts failed to show convergence within 1,000,000 iterations, likely due to the small number of observations per participant and the use of censoring. Visual inspection of per-participant slopes suggested low variance in slope, and since our question of interest here is that of variance in average performance more than sensitivity to </w:t>
      </w:r>
      <w:r w:rsidRPr="0019125A">
        <w:rPr>
          <w:i/>
        </w:rPr>
        <w:t>r</w:t>
      </w:r>
      <w:r>
        <w:t>, we believe a varying-intercepts model suffices.</w:t>
      </w:r>
    </w:p>
  </w:footnote>
  <w:footnote w:id="8">
    <w:p w14:paraId="2CE5999E" w14:textId="4EB9EE18" w:rsidR="00196990" w:rsidRDefault="00196990" w:rsidP="005C6138">
      <w:pPr>
        <w:pStyle w:val="FOOTNOTE0"/>
      </w:pPr>
      <w:r>
        <w:rPr>
          <w:rStyle w:val="FootnoteReference"/>
        </w:rPr>
        <w:footnoteRef/>
      </w:r>
      <w:r>
        <w:t xml:space="preserve"> The </w:t>
      </w:r>
      <w:proofErr w:type="spellStart"/>
      <w:r>
        <w:t>InverseGamma</w:t>
      </w:r>
      <w:proofErr w:type="spellEnd"/>
      <w:r>
        <w:t xml:space="preserve"> distribution is also the conjugate prior here, which facilitates convergence.</w:t>
      </w:r>
    </w:p>
  </w:footnote>
  <w:footnote w:id="9">
    <w:p w14:paraId="2E19F12E" w14:textId="3DBB822D" w:rsidR="00196990" w:rsidRDefault="00196990" w:rsidP="006E1133">
      <w:pPr>
        <w:pStyle w:val="FOOTNOTE0"/>
      </w:pPr>
      <w:r>
        <w:rPr>
          <w:rStyle w:val="FootnoteReference"/>
        </w:rPr>
        <w:footnoteRef/>
      </w:r>
      <w:r>
        <w:t xml:space="preserve"> Two pilot chains were run, and the </w:t>
      </w:r>
      <w:proofErr w:type="spellStart"/>
      <w:r>
        <w:t>Raftery</w:t>
      </w:r>
      <w:proofErr w:type="spellEnd"/>
      <w:r>
        <w:t xml:space="preserve">-Lewis diagnostic </w:t>
      </w:r>
      <w:r>
        <w:fldChar w:fldCharType="begin" w:fldLock="1"/>
      </w:r>
      <w:r>
        <w:instrText>ADDIN CSL_CITATION { "citationItems" : [ { "id" : "ITEM-1", "itemData" : { "author" : [ { "dropping-particle" : "", "family" : "Raftery", "given" : "Adrian E.", "non-dropping-particle" : "", "parse-names" : false, "suffix" : "" }, { "dropping-particle" : "", "family" : "Lewis", "given" : "Steven M", "non-dropping-particle" : "", "parse-names" : false, "suffix" : "" } ], "container-title" : "Statistical Science", "id" : "ITEM-1", "issue" : "4", "issued" : { "date-parts" : [ [ "1992" ] ] }, "page" : "493-497", "title" : "Comment: One Long Run with Diagnostics: Implementation Strategies for Markov Chain Monte Carlo", "type" : "article-journal", "volume" : "7" }, "uris" : [ "http://www.mendeley.com/documents/?uuid=3533e7db-a7b8-49f8-95d5-be055c4cb0ee" ] } ], "mendeley" : { "formattedCitation" : "[20]", "plainTextFormattedCitation" : "[20]", "previouslyFormattedCitation" : "[20]" }, "properties" : { "noteIndex" : 0 }, "schema" : "https://github.com/citation-style-language/schema/raw/master/csl-citation.json" }</w:instrText>
      </w:r>
      <w:r>
        <w:fldChar w:fldCharType="separate"/>
      </w:r>
      <w:r w:rsidRPr="00916FA9">
        <w:rPr>
          <w:noProof/>
        </w:rPr>
        <w:t>[20]</w:t>
      </w:r>
      <w:r>
        <w:fldChar w:fldCharType="end"/>
      </w:r>
      <w:r>
        <w:t xml:space="preserve"> used to estimate a minimum chain length to convergence of ~70,000. We then ran two chains with burn-in of 100,000 and sample length of 100,000 each, thinned by 10, for final sample size of 10,000 per chain. </w:t>
      </w:r>
      <w:del w:id="162" w:author="Matthew Kay" w:date="2015-06-23T15:55:00Z">
        <w:r w:rsidDel="00C77D8E">
          <w:delText xml:space="preserve">Chain starting values (with different random seeds) were set from the model in Section </w:delText>
        </w:r>
        <w:r w:rsidDel="00C77D8E">
          <w:fldChar w:fldCharType="begin"/>
        </w:r>
        <w:r w:rsidRPr="006F5504" w:rsidDel="00C77D8E">
          <w:delInstrText xml:space="preserve"> REF _Ref415409868 \r \h </w:delInstrText>
        </w:r>
        <w:r w:rsidDel="00C77D8E">
          <w:fldChar w:fldCharType="separate"/>
        </w:r>
        <w:r w:rsidRPr="006F5504" w:rsidDel="00C77D8E">
          <w:delText>5</w:delText>
        </w:r>
        <w:r w:rsidDel="00C77D8E">
          <w:fldChar w:fldCharType="end"/>
        </w:r>
        <w:r w:rsidDel="00C77D8E">
          <w:delText xml:space="preserve">. </w:delText>
        </w:r>
      </w:del>
      <w:r>
        <w:t xml:space="preserve">Convergence was assessed by visual inspection of trace plots, density plots, and autocorrelation plots, and all parameters passed the </w:t>
      </w:r>
      <w:proofErr w:type="spellStart"/>
      <w:r>
        <w:t>Gelman</w:t>
      </w:r>
      <w:proofErr w:type="spellEnd"/>
      <w:r>
        <w:t xml:space="preserve">-Rubin diagnostic </w:t>
      </w:r>
      <w:r>
        <w:fldChar w:fldCharType="begin" w:fldLock="1"/>
      </w:r>
      <w:r>
        <w:instrText>ADDIN CSL_CITATION { "citationItems" : [ { "id" : "ITEM-1", "itemData" : { "DOI" : "10.2307/2246093", "ISSN" : "08834237", "abstract" : "The Gibbs sampler, the algorithm of Metropolis and similar iterative simulation methods are potentially very helpful for summarizing multivariate distributions. Used naively, however, iterative simulation can give misleading answers. Our methods are simple and generally applicable to the output of any iterative simulation; they are designed for researchers primarily interested in the science underlying the data and models they are analyzing, rather than for researchers interested in the probability theory underlying the iterative simulations themselves. Our recommended strategy is to use several independent sequences, with starting points sampled from an overdispersed distribution. At each step of the iterative simulation, we obtain, for each univariate estimand of interest, a distributional estimate and an estimate of how much sharper the distributional estimate might become if the simulations were contin- ued indefinitely. Because our focus is on applied inference for Bayesian posterior distributions in real problems, which often tend toward normal- ity after transformations and marginalization, we derive our results as normal-theory approximations to exact Bayesian inference, conditional on the observed simulations. The methods are illustrated on a random- effects mixture model applied to experimental measurements of reaction times of normal and schizophrenic patients.", "author" : [ { "dropping-particle" : "", "family" : "Gelman", "given" : "Andrew", "non-dropping-particle" : "", "parse-names" : false, "suffix" : "" }, { "dropping-particle" : "", "family" : "Rubin", "given" : "Donald B", "non-dropping-particle" : "", "parse-names" : false, "suffix" : "" } ], "container-title" : "Statistical Science", "id" : "ITEM-1", "issue" : "4", "issued" : { "date-parts" : [ [ "1992" ] ] }, "page" : "457-472", "title" : "lnference from Iterative Simulation Using Multiple Sequences", "type" : "article-journal", "volume" : "7" }, "uris" : [ "http://www.mendeley.com/documents/?uuid=37e7e242-95e1-42bc-b38d-166ab57db0e5" ] } ], "mendeley" : { "formattedCitation" : "[21]", "plainTextFormattedCitation" : "[21]", "previouslyFormattedCitation" : "[21]" }, "properties" : { "noteIndex" : 0 }, "schema" : "https://github.com/citation-style-language/schema/raw/master/csl-citation.json" }</w:instrText>
      </w:r>
      <w:r>
        <w:fldChar w:fldCharType="separate"/>
      </w:r>
      <w:r w:rsidRPr="00916FA9">
        <w:rPr>
          <w:noProof/>
        </w:rPr>
        <w:t>[21]</w:t>
      </w:r>
      <w:r>
        <w:fldChar w:fldCharType="end"/>
      </w:r>
      <w:r>
        <w:t xml:space="preserve"> (multivariate potential scale reduction factor &lt; 1.05).</w:t>
      </w:r>
    </w:p>
  </w:footnote>
  <w:footnote w:id="10">
    <w:p w14:paraId="0D517530" w14:textId="77777777" w:rsidR="00196990" w:rsidRDefault="00196990" w:rsidP="006E1133">
      <w:pPr>
        <w:pStyle w:val="FOOTNOTE0"/>
      </w:pPr>
      <w:r>
        <w:rPr>
          <w:rStyle w:val="FootnoteReference"/>
        </w:rPr>
        <w:footnoteRef/>
      </w:r>
      <w:r>
        <w:t xml:space="preserve"> Conducted in the same sampling run used to fit the model.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1FAC75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24AC595C"/>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5776B79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CAC46BE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C7105660"/>
    <w:lvl w:ilvl="0">
      <w:start w:val="1"/>
      <w:numFmt w:val="decimal"/>
      <w:pStyle w:val="ListNumber2"/>
      <w:lvlText w:val="%1."/>
      <w:lvlJc w:val="left"/>
      <w:pPr>
        <w:tabs>
          <w:tab w:val="num" w:pos="643"/>
        </w:tabs>
        <w:ind w:left="643" w:hanging="360"/>
      </w:pPr>
    </w:lvl>
  </w:abstractNum>
  <w:abstractNum w:abstractNumId="5" w15:restartNumberingAfterBreak="0">
    <w:nsid w:val="FFFFFF80"/>
    <w:multiLevelType w:val="singleLevel"/>
    <w:tmpl w:val="C8087668"/>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B0F2B53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92DC9CB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EC9C9CBE"/>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796EFD1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51C249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2AB5CD3"/>
    <w:multiLevelType w:val="hybridMultilevel"/>
    <w:tmpl w:val="AD8A05C4"/>
    <w:lvl w:ilvl="0" w:tplc="9D9031B6">
      <w:start w:val="1"/>
      <w:numFmt w:val="bullet"/>
      <w:pStyle w:val="AuthorAffiliation"/>
      <w:lvlText w:val=""/>
      <w:lvlJc w:val="left"/>
      <w:pPr>
        <w:tabs>
          <w:tab w:val="num" w:pos="0"/>
        </w:tabs>
        <w:ind w:left="173" w:hanging="173"/>
      </w:pPr>
      <w:rPr>
        <w:rFonts w:ascii="Symbol" w:hAnsi="Symbol" w:hint="default"/>
        <w:position w:val="0"/>
        <w:sz w:val="18"/>
        <w:szCs w:val="24"/>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3" w15:restartNumberingAfterBreak="0">
    <w:nsid w:val="240C0CF0"/>
    <w:multiLevelType w:val="multilevel"/>
    <w:tmpl w:val="5FF4A14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15:restartNumberingAfterBreak="0">
    <w:nsid w:val="277E3FB5"/>
    <w:multiLevelType w:val="hybridMultilevel"/>
    <w:tmpl w:val="D010788C"/>
    <w:lvl w:ilvl="0" w:tplc="40F8BEB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883B60"/>
    <w:multiLevelType w:val="hybridMultilevel"/>
    <w:tmpl w:val="A8320AEE"/>
    <w:lvl w:ilvl="0" w:tplc="9BC44DB6">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DC33CE"/>
    <w:multiLevelType w:val="hybridMultilevel"/>
    <w:tmpl w:val="AABA5516"/>
    <w:lvl w:ilvl="0" w:tplc="99E68A40">
      <w:numFmt w:val="bullet"/>
      <w:lvlText w:val="-"/>
      <w:lvlJc w:val="left"/>
      <w:pPr>
        <w:ind w:left="720" w:hanging="360"/>
      </w:pPr>
      <w:rPr>
        <w:rFonts w:ascii="Cambria Math" w:eastAsia="Times New Roman" w:hAnsi="Cambria Math"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2277C3"/>
    <w:multiLevelType w:val="hybridMultilevel"/>
    <w:tmpl w:val="71F07038"/>
    <w:lvl w:ilvl="0" w:tplc="1E1A3A86">
      <w:start w:val="1"/>
      <w:numFmt w:val="bullet"/>
      <w:pStyle w:val="mybullets"/>
      <w:lvlText w:val=""/>
      <w:lvlJc w:val="left"/>
      <w:pPr>
        <w:tabs>
          <w:tab w:val="num" w:pos="0"/>
        </w:tabs>
        <w:ind w:left="160" w:hanging="160"/>
      </w:pPr>
      <w:rPr>
        <w:rFonts w:ascii="Symbol" w:hAnsi="Symbol" w:hint="default"/>
        <w:sz w:val="36"/>
        <w:szCs w:val="36"/>
      </w:rPr>
    </w:lvl>
    <w:lvl w:ilvl="1" w:tplc="04070003" w:tentative="1">
      <w:start w:val="1"/>
      <w:numFmt w:val="bullet"/>
      <w:lvlText w:val="o"/>
      <w:lvlJc w:val="left"/>
      <w:pPr>
        <w:tabs>
          <w:tab w:val="num" w:pos="1440"/>
        </w:tabs>
        <w:ind w:left="1440" w:hanging="360"/>
      </w:pPr>
      <w:rPr>
        <w:rFonts w:ascii="Courier New" w:hAnsi="Courier New" w:cs="Wingdings"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Wingdings"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Wingdings"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C646AB1"/>
    <w:multiLevelType w:val="hybridMultilevel"/>
    <w:tmpl w:val="DAA6AFF0"/>
    <w:lvl w:ilvl="0" w:tplc="4052FDEC">
      <w:numFmt w:val="bullet"/>
      <w:lvlText w:val="-"/>
      <w:lvlJc w:val="left"/>
      <w:pPr>
        <w:ind w:left="792" w:hanging="360"/>
      </w:pPr>
      <w:rPr>
        <w:rFonts w:ascii="Times New Roman" w:eastAsia="Times New Roman"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9" w15:restartNumberingAfterBreak="0">
    <w:nsid w:val="5BA335F8"/>
    <w:multiLevelType w:val="hybridMultilevel"/>
    <w:tmpl w:val="513CCCBE"/>
    <w:lvl w:ilvl="0" w:tplc="445AB198">
      <w:start w:val="1"/>
      <w:numFmt w:val="decimal"/>
      <w:pStyle w:val="Reference"/>
      <w:lvlText w:val="[%1]"/>
      <w:lvlJc w:val="left"/>
      <w:pPr>
        <w:tabs>
          <w:tab w:val="num" w:pos="144"/>
        </w:tabs>
        <w:ind w:left="36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0" w15:restartNumberingAfterBreak="0">
    <w:nsid w:val="6C066C46"/>
    <w:multiLevelType w:val="multilevel"/>
    <w:tmpl w:val="BA4EE40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num w:numId="1">
    <w:abstractNumId w:val="11"/>
  </w:num>
  <w:num w:numId="2">
    <w:abstractNumId w:val="13"/>
  </w:num>
  <w:num w:numId="3">
    <w:abstractNumId w:val="20"/>
  </w:num>
  <w:num w:numId="4">
    <w:abstractNumId w:val="12"/>
  </w:num>
  <w:num w:numId="5">
    <w:abstractNumId w:val="17"/>
  </w:num>
  <w:num w:numId="6">
    <w:abstractNumId w:val="19"/>
  </w:num>
  <w:num w:numId="7">
    <w:abstractNumId w:val="11"/>
  </w:num>
  <w:num w:numId="8">
    <w:abstractNumId w:val="13"/>
  </w:num>
  <w:num w:numId="9">
    <w:abstractNumId w:val="13"/>
  </w:num>
  <w:num w:numId="10">
    <w:abstractNumId w:val="13"/>
  </w:num>
  <w:num w:numId="11">
    <w:abstractNumId w:val="20"/>
  </w:num>
  <w:num w:numId="12">
    <w:abstractNumId w:val="20"/>
  </w:num>
  <w:num w:numId="13">
    <w:abstractNumId w:val="20"/>
  </w:num>
  <w:num w:numId="14">
    <w:abstractNumId w:val="20"/>
  </w:num>
  <w:num w:numId="15">
    <w:abstractNumId w:val="20"/>
  </w:num>
  <w:num w:numId="16">
    <w:abstractNumId w:val="20"/>
  </w:num>
  <w:num w:numId="17">
    <w:abstractNumId w:val="12"/>
  </w:num>
  <w:num w:numId="18">
    <w:abstractNumId w:val="17"/>
  </w:num>
  <w:num w:numId="19">
    <w:abstractNumId w:val="19"/>
  </w:num>
  <w:num w:numId="20">
    <w:abstractNumId w:val="11"/>
  </w:num>
  <w:num w:numId="21">
    <w:abstractNumId w:val="13"/>
  </w:num>
  <w:num w:numId="22">
    <w:abstractNumId w:val="13"/>
  </w:num>
  <w:num w:numId="23">
    <w:abstractNumId w:val="13"/>
  </w:num>
  <w:num w:numId="24">
    <w:abstractNumId w:val="13"/>
  </w:num>
  <w:num w:numId="25">
    <w:abstractNumId w:val="20"/>
  </w:num>
  <w:num w:numId="26">
    <w:abstractNumId w:val="20"/>
  </w:num>
  <w:num w:numId="27">
    <w:abstractNumId w:val="20"/>
  </w:num>
  <w:num w:numId="28">
    <w:abstractNumId w:val="20"/>
  </w:num>
  <w:num w:numId="29">
    <w:abstractNumId w:val="20"/>
  </w:num>
  <w:num w:numId="30">
    <w:abstractNumId w:val="20"/>
  </w:num>
  <w:num w:numId="31">
    <w:abstractNumId w:val="12"/>
  </w:num>
  <w:num w:numId="32">
    <w:abstractNumId w:val="17"/>
  </w:num>
  <w:num w:numId="33">
    <w:abstractNumId w:val="19"/>
  </w:num>
  <w:num w:numId="34">
    <w:abstractNumId w:val="10"/>
  </w:num>
  <w:num w:numId="35">
    <w:abstractNumId w:val="8"/>
  </w:num>
  <w:num w:numId="36">
    <w:abstractNumId w:val="7"/>
  </w:num>
  <w:num w:numId="37">
    <w:abstractNumId w:val="6"/>
  </w:num>
  <w:num w:numId="38">
    <w:abstractNumId w:val="5"/>
  </w:num>
  <w:num w:numId="39">
    <w:abstractNumId w:val="9"/>
  </w:num>
  <w:num w:numId="40">
    <w:abstractNumId w:val="4"/>
  </w:num>
  <w:num w:numId="41">
    <w:abstractNumId w:val="3"/>
  </w:num>
  <w:num w:numId="42">
    <w:abstractNumId w:val="2"/>
  </w:num>
  <w:num w:numId="43">
    <w:abstractNumId w:val="1"/>
  </w:num>
  <w:num w:numId="44">
    <w:abstractNumId w:val="0"/>
  </w:num>
  <w:num w:numId="45">
    <w:abstractNumId w:val="14"/>
  </w:num>
  <w:num w:numId="46">
    <w:abstractNumId w:val="18"/>
  </w:num>
  <w:num w:numId="47">
    <w:abstractNumId w:val="16"/>
  </w:num>
  <w:num w:numId="48">
    <w:abstractNumId w:val="1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thew Kay">
    <w15:presenceInfo w15:providerId="Windows Live" w15:userId="609ec046860295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mirrorMargins/>
  <w:proofState w:spelling="clean" w:grammar="clean"/>
  <w:attachedTemplate r:id="rId1"/>
  <w:stylePaneSortMethod w:val="0000"/>
  <w:trackRevisions/>
  <w:defaultTabStop w:val="720"/>
  <w:autoHyphenation/>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0267"/>
    <w:rsid w:val="000110B8"/>
    <w:rsid w:val="0001537A"/>
    <w:rsid w:val="00021278"/>
    <w:rsid w:val="00023375"/>
    <w:rsid w:val="00024605"/>
    <w:rsid w:val="00032192"/>
    <w:rsid w:val="00033671"/>
    <w:rsid w:val="00035221"/>
    <w:rsid w:val="00043682"/>
    <w:rsid w:val="00047789"/>
    <w:rsid w:val="000540D0"/>
    <w:rsid w:val="00061E9A"/>
    <w:rsid w:val="000771AC"/>
    <w:rsid w:val="00084D1E"/>
    <w:rsid w:val="000857B7"/>
    <w:rsid w:val="000914EA"/>
    <w:rsid w:val="000A534F"/>
    <w:rsid w:val="000B6EE1"/>
    <w:rsid w:val="000C14DA"/>
    <w:rsid w:val="000C6B79"/>
    <w:rsid w:val="000D4CE2"/>
    <w:rsid w:val="000E1078"/>
    <w:rsid w:val="000E165A"/>
    <w:rsid w:val="000E1DC9"/>
    <w:rsid w:val="000E3078"/>
    <w:rsid w:val="000E6D5F"/>
    <w:rsid w:val="000F2B97"/>
    <w:rsid w:val="00106A47"/>
    <w:rsid w:val="00114C14"/>
    <w:rsid w:val="00122330"/>
    <w:rsid w:val="00130786"/>
    <w:rsid w:val="00146BC7"/>
    <w:rsid w:val="00151D71"/>
    <w:rsid w:val="001520B7"/>
    <w:rsid w:val="001563BC"/>
    <w:rsid w:val="00175038"/>
    <w:rsid w:val="00180CF8"/>
    <w:rsid w:val="0019125A"/>
    <w:rsid w:val="00196990"/>
    <w:rsid w:val="001A28C0"/>
    <w:rsid w:val="001B4E46"/>
    <w:rsid w:val="001B54A8"/>
    <w:rsid w:val="001B5572"/>
    <w:rsid w:val="001C2481"/>
    <w:rsid w:val="00206BA7"/>
    <w:rsid w:val="002157C7"/>
    <w:rsid w:val="002168F8"/>
    <w:rsid w:val="00223232"/>
    <w:rsid w:val="002248C4"/>
    <w:rsid w:val="002476FC"/>
    <w:rsid w:val="00263093"/>
    <w:rsid w:val="00274317"/>
    <w:rsid w:val="00274F85"/>
    <w:rsid w:val="00281009"/>
    <w:rsid w:val="002A0313"/>
    <w:rsid w:val="002B062E"/>
    <w:rsid w:val="002C08A6"/>
    <w:rsid w:val="002C2D66"/>
    <w:rsid w:val="002C6DE2"/>
    <w:rsid w:val="002D2C33"/>
    <w:rsid w:val="002E5C04"/>
    <w:rsid w:val="00313909"/>
    <w:rsid w:val="00314127"/>
    <w:rsid w:val="003145F7"/>
    <w:rsid w:val="00317108"/>
    <w:rsid w:val="00321CF1"/>
    <w:rsid w:val="003257C5"/>
    <w:rsid w:val="00337EDC"/>
    <w:rsid w:val="00345145"/>
    <w:rsid w:val="00347A2B"/>
    <w:rsid w:val="0035362E"/>
    <w:rsid w:val="003568B8"/>
    <w:rsid w:val="00365B71"/>
    <w:rsid w:val="00374152"/>
    <w:rsid w:val="00374501"/>
    <w:rsid w:val="003A3A94"/>
    <w:rsid w:val="003A3EA7"/>
    <w:rsid w:val="003B0C3E"/>
    <w:rsid w:val="003B0DE6"/>
    <w:rsid w:val="003B391C"/>
    <w:rsid w:val="003B52D8"/>
    <w:rsid w:val="003B7ACB"/>
    <w:rsid w:val="003C5380"/>
    <w:rsid w:val="003C677D"/>
    <w:rsid w:val="003D68A2"/>
    <w:rsid w:val="003E4F0F"/>
    <w:rsid w:val="003E556D"/>
    <w:rsid w:val="003F2246"/>
    <w:rsid w:val="003F4581"/>
    <w:rsid w:val="00401EDB"/>
    <w:rsid w:val="00405D39"/>
    <w:rsid w:val="00423F2A"/>
    <w:rsid w:val="00436C54"/>
    <w:rsid w:val="00443388"/>
    <w:rsid w:val="004444C4"/>
    <w:rsid w:val="004458B9"/>
    <w:rsid w:val="004524B7"/>
    <w:rsid w:val="00454264"/>
    <w:rsid w:val="0045429D"/>
    <w:rsid w:val="00465602"/>
    <w:rsid w:val="004736D6"/>
    <w:rsid w:val="004B5468"/>
    <w:rsid w:val="004C105F"/>
    <w:rsid w:val="004C5935"/>
    <w:rsid w:val="004D14EF"/>
    <w:rsid w:val="004F79C7"/>
    <w:rsid w:val="00506F88"/>
    <w:rsid w:val="005102B8"/>
    <w:rsid w:val="00512C9E"/>
    <w:rsid w:val="00514CA4"/>
    <w:rsid w:val="00551318"/>
    <w:rsid w:val="00553ED8"/>
    <w:rsid w:val="00562F91"/>
    <w:rsid w:val="00567F6A"/>
    <w:rsid w:val="0057232C"/>
    <w:rsid w:val="00584487"/>
    <w:rsid w:val="00586070"/>
    <w:rsid w:val="00595BAE"/>
    <w:rsid w:val="005A05AE"/>
    <w:rsid w:val="005A2D93"/>
    <w:rsid w:val="005A4756"/>
    <w:rsid w:val="005A501A"/>
    <w:rsid w:val="005A5673"/>
    <w:rsid w:val="005B56CC"/>
    <w:rsid w:val="005C0D58"/>
    <w:rsid w:val="005C3240"/>
    <w:rsid w:val="005C6138"/>
    <w:rsid w:val="005D41E3"/>
    <w:rsid w:val="005D625B"/>
    <w:rsid w:val="005F43DA"/>
    <w:rsid w:val="00603C52"/>
    <w:rsid w:val="00627405"/>
    <w:rsid w:val="00627B7A"/>
    <w:rsid w:val="006319F1"/>
    <w:rsid w:val="00634CA6"/>
    <w:rsid w:val="0064216F"/>
    <w:rsid w:val="00645A2C"/>
    <w:rsid w:val="006515FD"/>
    <w:rsid w:val="006521B3"/>
    <w:rsid w:val="00653F3B"/>
    <w:rsid w:val="0065658E"/>
    <w:rsid w:val="00657CE0"/>
    <w:rsid w:val="0066307A"/>
    <w:rsid w:val="006739FF"/>
    <w:rsid w:val="0068357E"/>
    <w:rsid w:val="006856E7"/>
    <w:rsid w:val="0069770F"/>
    <w:rsid w:val="006A7C34"/>
    <w:rsid w:val="006B66B0"/>
    <w:rsid w:val="006E1133"/>
    <w:rsid w:val="006F295C"/>
    <w:rsid w:val="006F5504"/>
    <w:rsid w:val="006F7D37"/>
    <w:rsid w:val="006F7DA5"/>
    <w:rsid w:val="00701E02"/>
    <w:rsid w:val="0070541A"/>
    <w:rsid w:val="00706A57"/>
    <w:rsid w:val="00714725"/>
    <w:rsid w:val="007251F6"/>
    <w:rsid w:val="007336F6"/>
    <w:rsid w:val="00733F95"/>
    <w:rsid w:val="00740D1E"/>
    <w:rsid w:val="00751401"/>
    <w:rsid w:val="0075669D"/>
    <w:rsid w:val="00797871"/>
    <w:rsid w:val="007C550A"/>
    <w:rsid w:val="007C7145"/>
    <w:rsid w:val="007D0B04"/>
    <w:rsid w:val="007D4522"/>
    <w:rsid w:val="007E080A"/>
    <w:rsid w:val="007E1A8B"/>
    <w:rsid w:val="007F06A8"/>
    <w:rsid w:val="007F0D1F"/>
    <w:rsid w:val="007F67F9"/>
    <w:rsid w:val="00806471"/>
    <w:rsid w:val="008154CE"/>
    <w:rsid w:val="00817722"/>
    <w:rsid w:val="008304C8"/>
    <w:rsid w:val="00850159"/>
    <w:rsid w:val="008560D3"/>
    <w:rsid w:val="00865CFA"/>
    <w:rsid w:val="008726E3"/>
    <w:rsid w:val="00874021"/>
    <w:rsid w:val="00875331"/>
    <w:rsid w:val="00880CBF"/>
    <w:rsid w:val="008816F4"/>
    <w:rsid w:val="00884875"/>
    <w:rsid w:val="00886B50"/>
    <w:rsid w:val="00887F59"/>
    <w:rsid w:val="008971C7"/>
    <w:rsid w:val="008B02BC"/>
    <w:rsid w:val="008B7DE6"/>
    <w:rsid w:val="008C67CB"/>
    <w:rsid w:val="008D2B54"/>
    <w:rsid w:val="008D64EC"/>
    <w:rsid w:val="008D7BA3"/>
    <w:rsid w:val="008E1A6C"/>
    <w:rsid w:val="008E3B65"/>
    <w:rsid w:val="008E58F9"/>
    <w:rsid w:val="008E5E2D"/>
    <w:rsid w:val="008E780A"/>
    <w:rsid w:val="008F2DBB"/>
    <w:rsid w:val="008F7B80"/>
    <w:rsid w:val="00902084"/>
    <w:rsid w:val="0090373E"/>
    <w:rsid w:val="0091126D"/>
    <w:rsid w:val="00916FA9"/>
    <w:rsid w:val="0092640A"/>
    <w:rsid w:val="00945AB0"/>
    <w:rsid w:val="00945C53"/>
    <w:rsid w:val="0096658C"/>
    <w:rsid w:val="00970FB0"/>
    <w:rsid w:val="009735E7"/>
    <w:rsid w:val="00980D3C"/>
    <w:rsid w:val="00992B63"/>
    <w:rsid w:val="00994922"/>
    <w:rsid w:val="009953FC"/>
    <w:rsid w:val="00997C71"/>
    <w:rsid w:val="009A1F4D"/>
    <w:rsid w:val="009B017E"/>
    <w:rsid w:val="009B0E57"/>
    <w:rsid w:val="009B0E8B"/>
    <w:rsid w:val="009C3B37"/>
    <w:rsid w:val="009C4344"/>
    <w:rsid w:val="009C67F7"/>
    <w:rsid w:val="009D2255"/>
    <w:rsid w:val="009D47CB"/>
    <w:rsid w:val="009E189B"/>
    <w:rsid w:val="009F09AD"/>
    <w:rsid w:val="009F45A1"/>
    <w:rsid w:val="009F51B0"/>
    <w:rsid w:val="009F6F78"/>
    <w:rsid w:val="00A044FC"/>
    <w:rsid w:val="00A062D9"/>
    <w:rsid w:val="00A10F30"/>
    <w:rsid w:val="00A11BCF"/>
    <w:rsid w:val="00A12A06"/>
    <w:rsid w:val="00A21EF0"/>
    <w:rsid w:val="00A2247B"/>
    <w:rsid w:val="00A23406"/>
    <w:rsid w:val="00A265AD"/>
    <w:rsid w:val="00A31944"/>
    <w:rsid w:val="00A32C0A"/>
    <w:rsid w:val="00A333D4"/>
    <w:rsid w:val="00A336A3"/>
    <w:rsid w:val="00A34301"/>
    <w:rsid w:val="00A37D0A"/>
    <w:rsid w:val="00A40331"/>
    <w:rsid w:val="00A51ACF"/>
    <w:rsid w:val="00A61653"/>
    <w:rsid w:val="00A6339A"/>
    <w:rsid w:val="00A70267"/>
    <w:rsid w:val="00A71C65"/>
    <w:rsid w:val="00A726E2"/>
    <w:rsid w:val="00A864D8"/>
    <w:rsid w:val="00A96278"/>
    <w:rsid w:val="00AB0820"/>
    <w:rsid w:val="00AB38AE"/>
    <w:rsid w:val="00AB7011"/>
    <w:rsid w:val="00AB75C6"/>
    <w:rsid w:val="00AC78D3"/>
    <w:rsid w:val="00AE2021"/>
    <w:rsid w:val="00AE7063"/>
    <w:rsid w:val="00AF146E"/>
    <w:rsid w:val="00B04E3D"/>
    <w:rsid w:val="00B07FD6"/>
    <w:rsid w:val="00B227A1"/>
    <w:rsid w:val="00B240BE"/>
    <w:rsid w:val="00B2648F"/>
    <w:rsid w:val="00B30D24"/>
    <w:rsid w:val="00B34C5C"/>
    <w:rsid w:val="00B37B1E"/>
    <w:rsid w:val="00B4367D"/>
    <w:rsid w:val="00B444F8"/>
    <w:rsid w:val="00B55BC6"/>
    <w:rsid w:val="00B57381"/>
    <w:rsid w:val="00B77513"/>
    <w:rsid w:val="00BC1180"/>
    <w:rsid w:val="00BC169A"/>
    <w:rsid w:val="00BC517A"/>
    <w:rsid w:val="00BF4F16"/>
    <w:rsid w:val="00C01836"/>
    <w:rsid w:val="00C01902"/>
    <w:rsid w:val="00C14F6A"/>
    <w:rsid w:val="00C255A3"/>
    <w:rsid w:val="00C5073D"/>
    <w:rsid w:val="00C51D28"/>
    <w:rsid w:val="00C60F4E"/>
    <w:rsid w:val="00C63FB1"/>
    <w:rsid w:val="00C77D8E"/>
    <w:rsid w:val="00C80F9B"/>
    <w:rsid w:val="00C95F6C"/>
    <w:rsid w:val="00CA421C"/>
    <w:rsid w:val="00CA5B68"/>
    <w:rsid w:val="00CA6673"/>
    <w:rsid w:val="00CD5F18"/>
    <w:rsid w:val="00CD7D69"/>
    <w:rsid w:val="00CF3B6A"/>
    <w:rsid w:val="00D13C39"/>
    <w:rsid w:val="00D148BF"/>
    <w:rsid w:val="00D179A6"/>
    <w:rsid w:val="00D20D86"/>
    <w:rsid w:val="00D308FE"/>
    <w:rsid w:val="00D3671F"/>
    <w:rsid w:val="00D37FB5"/>
    <w:rsid w:val="00D44DBD"/>
    <w:rsid w:val="00D63964"/>
    <w:rsid w:val="00D7290D"/>
    <w:rsid w:val="00D87AE0"/>
    <w:rsid w:val="00D87CFD"/>
    <w:rsid w:val="00D907FA"/>
    <w:rsid w:val="00DA164E"/>
    <w:rsid w:val="00DA412A"/>
    <w:rsid w:val="00DB49E3"/>
    <w:rsid w:val="00DB4B8B"/>
    <w:rsid w:val="00DE242E"/>
    <w:rsid w:val="00DE45AA"/>
    <w:rsid w:val="00DF1579"/>
    <w:rsid w:val="00DF315C"/>
    <w:rsid w:val="00DF7EAC"/>
    <w:rsid w:val="00E01F7A"/>
    <w:rsid w:val="00E34A1D"/>
    <w:rsid w:val="00E51931"/>
    <w:rsid w:val="00E52A54"/>
    <w:rsid w:val="00E553A6"/>
    <w:rsid w:val="00E553B3"/>
    <w:rsid w:val="00E729C8"/>
    <w:rsid w:val="00E7531D"/>
    <w:rsid w:val="00E8164B"/>
    <w:rsid w:val="00E83D86"/>
    <w:rsid w:val="00E86D8F"/>
    <w:rsid w:val="00EB0E17"/>
    <w:rsid w:val="00EB3DDB"/>
    <w:rsid w:val="00EC4281"/>
    <w:rsid w:val="00ED53B9"/>
    <w:rsid w:val="00EE0A4D"/>
    <w:rsid w:val="00EE5282"/>
    <w:rsid w:val="00EF6912"/>
    <w:rsid w:val="00F0178A"/>
    <w:rsid w:val="00F20817"/>
    <w:rsid w:val="00F428D1"/>
    <w:rsid w:val="00F446D9"/>
    <w:rsid w:val="00F44CC1"/>
    <w:rsid w:val="00F50400"/>
    <w:rsid w:val="00F51E9F"/>
    <w:rsid w:val="00F527AC"/>
    <w:rsid w:val="00F53FB6"/>
    <w:rsid w:val="00F63D98"/>
    <w:rsid w:val="00F66D98"/>
    <w:rsid w:val="00F843E8"/>
    <w:rsid w:val="00F94CA9"/>
    <w:rsid w:val="00F97C25"/>
    <w:rsid w:val="00FA1A7E"/>
    <w:rsid w:val="00FB262F"/>
    <w:rsid w:val="00FB69C9"/>
    <w:rsid w:val="00FD1A6D"/>
    <w:rsid w:val="00FE2273"/>
    <w:rsid w:val="00FF3F6D"/>
    <w:rsid w:val="00FF61E2"/>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0D549F80"/>
  <w15:docId w15:val="{13587E61-7D91-402D-981F-BA95A22004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5F6C"/>
    <w:rPr>
      <w:rFonts w:ascii="Times" w:hAnsi="Times"/>
      <w:sz w:val="18"/>
    </w:rPr>
  </w:style>
  <w:style w:type="paragraph" w:styleId="Heading1">
    <w:name w:val="heading 1"/>
    <w:basedOn w:val="Normal"/>
    <w:next w:val="Normal"/>
    <w:autoRedefine/>
    <w:qFormat/>
    <w:rsid w:val="003E556D"/>
    <w:pPr>
      <w:keepNext/>
      <w:numPr>
        <w:numId w:val="24"/>
      </w:numPr>
      <w:tabs>
        <w:tab w:val="left" w:pos="284"/>
      </w:tabs>
      <w:spacing w:before="240" w:after="80" w:line="200" w:lineRule="exact"/>
      <w:outlineLvl w:val="0"/>
    </w:pPr>
    <w:rPr>
      <w:rFonts w:ascii="Helvetica" w:hAnsi="Helvetica"/>
      <w:b/>
      <w:smallCaps/>
      <w:spacing w:val="13"/>
      <w:kern w:val="32"/>
    </w:rPr>
  </w:style>
  <w:style w:type="paragraph" w:styleId="Heading2">
    <w:name w:val="heading 2"/>
    <w:basedOn w:val="Normal"/>
    <w:next w:val="Normal"/>
    <w:qFormat/>
    <w:rsid w:val="005472E2"/>
    <w:pPr>
      <w:keepNext/>
      <w:numPr>
        <w:ilvl w:val="1"/>
        <w:numId w:val="24"/>
      </w:numPr>
      <w:spacing w:before="180" w:after="60" w:line="200" w:lineRule="exact"/>
      <w:outlineLvl w:val="1"/>
    </w:pPr>
    <w:rPr>
      <w:rFonts w:ascii="Helvetica" w:hAnsi="Helvetica"/>
      <w:b/>
    </w:rPr>
  </w:style>
  <w:style w:type="paragraph" w:styleId="Heading3">
    <w:name w:val="heading 3"/>
    <w:basedOn w:val="Normal"/>
    <w:next w:val="Normal"/>
    <w:autoRedefine/>
    <w:qFormat/>
    <w:rsid w:val="005472E2"/>
    <w:pPr>
      <w:keepNext/>
      <w:numPr>
        <w:ilvl w:val="2"/>
        <w:numId w:val="24"/>
      </w:numPr>
      <w:spacing w:before="140" w:after="60" w:line="200" w:lineRule="exact"/>
      <w:outlineLvl w:val="2"/>
    </w:pPr>
    <w:rPr>
      <w:rFonts w:ascii="Helvetica" w:hAnsi="Helvetica"/>
    </w:rPr>
  </w:style>
  <w:style w:type="paragraph" w:styleId="Heading4">
    <w:name w:val="heading 4"/>
    <w:basedOn w:val="Normal"/>
    <w:next w:val="Normal"/>
    <w:autoRedefine/>
    <w:qFormat/>
    <w:rsid w:val="005472E2"/>
    <w:pPr>
      <w:keepNext/>
      <w:numPr>
        <w:ilvl w:val="3"/>
        <w:numId w:val="30"/>
      </w:numPr>
      <w:spacing w:before="240" w:after="60" w:line="200" w:lineRule="exact"/>
      <w:outlineLvl w:val="3"/>
    </w:pPr>
    <w:rPr>
      <w:rFonts w:ascii="Helvetica" w:hAnsi="Helvetica"/>
      <w:b/>
    </w:rPr>
  </w:style>
  <w:style w:type="paragraph" w:styleId="Heading5">
    <w:name w:val="heading 5"/>
    <w:basedOn w:val="Normal"/>
    <w:next w:val="Normal"/>
    <w:autoRedefine/>
    <w:qFormat/>
    <w:rsid w:val="005472E2"/>
    <w:pPr>
      <w:numPr>
        <w:ilvl w:val="4"/>
        <w:numId w:val="30"/>
      </w:numPr>
      <w:spacing w:before="240" w:after="60" w:line="200" w:lineRule="exact"/>
      <w:outlineLvl w:val="4"/>
    </w:pPr>
    <w:rPr>
      <w:rFonts w:ascii="Helvetica" w:hAnsi="Helvetica"/>
      <w:b/>
      <w:i/>
    </w:rPr>
  </w:style>
  <w:style w:type="paragraph" w:styleId="Heading6">
    <w:name w:val="heading 6"/>
    <w:basedOn w:val="Normal"/>
    <w:next w:val="Normal"/>
    <w:autoRedefine/>
    <w:qFormat/>
    <w:rsid w:val="005472E2"/>
    <w:pPr>
      <w:numPr>
        <w:ilvl w:val="5"/>
        <w:numId w:val="30"/>
      </w:numPr>
      <w:spacing w:before="240" w:after="60" w:line="200" w:lineRule="exact"/>
      <w:outlineLvl w:val="5"/>
    </w:pPr>
    <w:rPr>
      <w:rFonts w:ascii="Helvetica" w:hAnsi="Helvetica"/>
      <w:b/>
    </w:rPr>
  </w:style>
  <w:style w:type="paragraph" w:styleId="Heading7">
    <w:name w:val="heading 7"/>
    <w:basedOn w:val="Normal"/>
    <w:next w:val="Normal"/>
    <w:autoRedefine/>
    <w:qFormat/>
    <w:rsid w:val="005472E2"/>
    <w:pPr>
      <w:numPr>
        <w:ilvl w:val="6"/>
        <w:numId w:val="30"/>
      </w:numPr>
      <w:spacing w:before="240" w:after="60" w:line="200" w:lineRule="exact"/>
      <w:outlineLvl w:val="6"/>
    </w:pPr>
    <w:rPr>
      <w:rFonts w:ascii="Helvetica" w:hAnsi="Helvetica"/>
    </w:rPr>
  </w:style>
  <w:style w:type="paragraph" w:styleId="Heading8">
    <w:name w:val="heading 8"/>
    <w:basedOn w:val="Normal"/>
    <w:next w:val="Normal"/>
    <w:autoRedefine/>
    <w:qFormat/>
    <w:rsid w:val="005472E2"/>
    <w:pPr>
      <w:numPr>
        <w:ilvl w:val="7"/>
        <w:numId w:val="30"/>
      </w:numPr>
      <w:spacing w:before="240" w:after="60" w:line="200" w:lineRule="exact"/>
      <w:outlineLvl w:val="7"/>
    </w:pPr>
    <w:rPr>
      <w:rFonts w:ascii="Helvetica" w:hAnsi="Helvetica"/>
      <w:i/>
    </w:rPr>
  </w:style>
  <w:style w:type="paragraph" w:styleId="Heading9">
    <w:name w:val="heading 9"/>
    <w:basedOn w:val="Normal"/>
    <w:next w:val="Normal"/>
    <w:autoRedefine/>
    <w:qFormat/>
    <w:rsid w:val="005472E2"/>
    <w:pPr>
      <w:numPr>
        <w:ilvl w:val="8"/>
        <w:numId w:val="30"/>
      </w:numPr>
      <w:spacing w:before="240" w:after="60" w:line="200" w:lineRule="exact"/>
      <w:outlineLvl w:val="8"/>
    </w:pPr>
    <w:rPr>
      <w:rFonts w:ascii="Helvetica" w:hAnsi="Helveti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next w:val="Normal"/>
    <w:autoRedefine/>
    <w:rsid w:val="005472E2"/>
    <w:pPr>
      <w:widowControl w:val="0"/>
      <w:suppressAutoHyphens/>
      <w:spacing w:after="80" w:line="195" w:lineRule="exact"/>
      <w:ind w:left="476" w:right="284"/>
      <w:jc w:val="both"/>
    </w:pPr>
    <w:rPr>
      <w:rFonts w:ascii="Helvetica" w:hAnsi="Helvetica"/>
      <w:noProof/>
      <w:kern w:val="16"/>
      <w:sz w:val="16"/>
      <w:szCs w:val="24"/>
      <w:lang w:val="en-GB"/>
    </w:rPr>
  </w:style>
  <w:style w:type="paragraph" w:customStyle="1" w:styleId="ReferenceTitle">
    <w:name w:val="Reference Title"/>
    <w:basedOn w:val="Heading1"/>
    <w:autoRedefine/>
    <w:rsid w:val="00997C71"/>
    <w:pPr>
      <w:numPr>
        <w:numId w:val="0"/>
      </w:numPr>
      <w:pPrChange w:id="0" w:author="Matthew Kay" w:date="2015-06-23T18:15:00Z">
        <w:pPr>
          <w:keepNext/>
          <w:tabs>
            <w:tab w:val="left" w:pos="284"/>
          </w:tabs>
          <w:spacing w:before="240" w:after="80" w:line="200" w:lineRule="exact"/>
          <w:outlineLvl w:val="0"/>
        </w:pPr>
      </w:pPrChange>
    </w:pPr>
    <w:rPr>
      <w:rPrChange w:id="0" w:author="Matthew Kay" w:date="2015-06-23T18:15:00Z">
        <w:rPr>
          <w:rFonts w:ascii="Helvetica" w:hAnsi="Helvetica"/>
          <w:b/>
          <w:smallCaps/>
          <w:spacing w:val="13"/>
          <w:kern w:val="32"/>
          <w:sz w:val="18"/>
          <w:lang w:val="en-US" w:eastAsia="en-US" w:bidi="ar-SA"/>
        </w:rPr>
      </w:rPrChange>
    </w:rPr>
  </w:style>
  <w:style w:type="paragraph" w:customStyle="1" w:styleId="AcknowledgementTitle">
    <w:name w:val="Acknowledgement Title"/>
    <w:basedOn w:val="ReferenceTitle"/>
    <w:autoRedefine/>
    <w:rsid w:val="005472E2"/>
  </w:style>
  <w:style w:type="paragraph" w:customStyle="1" w:styleId="Body">
    <w:name w:val="Body"/>
    <w:basedOn w:val="Normal"/>
    <w:rsid w:val="00436C54"/>
    <w:pPr>
      <w:autoSpaceDE w:val="0"/>
      <w:autoSpaceDN w:val="0"/>
      <w:adjustRightInd w:val="0"/>
      <w:spacing w:line="200" w:lineRule="exact"/>
      <w:ind w:firstLine="245"/>
      <w:jc w:val="both"/>
    </w:pPr>
  </w:style>
  <w:style w:type="paragraph" w:customStyle="1" w:styleId="BodyNoIndent">
    <w:name w:val="Body (No Indent)"/>
    <w:basedOn w:val="Body"/>
    <w:next w:val="Body"/>
    <w:autoRedefine/>
    <w:rsid w:val="006E1133"/>
    <w:pPr>
      <w:ind w:firstLine="0"/>
    </w:pPr>
  </w:style>
  <w:style w:type="paragraph" w:customStyle="1" w:styleId="Acknowledgements">
    <w:name w:val="Acknowledgements"/>
    <w:basedOn w:val="BodyNoIndent"/>
    <w:next w:val="ReferenceTitle"/>
    <w:autoRedefine/>
    <w:rsid w:val="005472E2"/>
  </w:style>
  <w:style w:type="paragraph" w:customStyle="1" w:styleId="Affiliation">
    <w:name w:val="Affiliation"/>
    <w:basedOn w:val="Normal"/>
    <w:autoRedefine/>
    <w:rsid w:val="005472E2"/>
    <w:pPr>
      <w:framePr w:w="5040" w:vSpace="200" w:wrap="auto" w:hAnchor="text" w:yAlign="bottom"/>
      <w:widowControl w:val="0"/>
      <w:spacing w:line="180" w:lineRule="exact"/>
    </w:pPr>
    <w:rPr>
      <w:i/>
      <w:kern w:val="16"/>
      <w:sz w:val="14"/>
    </w:rPr>
  </w:style>
  <w:style w:type="paragraph" w:customStyle="1" w:styleId="AuthorAffiliation">
    <w:name w:val="Author Affiliation"/>
    <w:basedOn w:val="Normal"/>
    <w:autoRedefine/>
    <w:rsid w:val="00223232"/>
    <w:pPr>
      <w:framePr w:w="5040" w:wrap="around" w:hAnchor="text" w:yAlign="bottom"/>
      <w:widowControl w:val="0"/>
      <w:numPr>
        <w:numId w:val="20"/>
      </w:numPr>
      <w:spacing w:before="20" w:line="195" w:lineRule="exact"/>
    </w:pPr>
    <w:rPr>
      <w:i/>
      <w:kern w:val="16"/>
      <w:sz w:val="16"/>
    </w:rPr>
  </w:style>
  <w:style w:type="paragraph" w:customStyle="1" w:styleId="AuthorInformation">
    <w:name w:val="Author Information"/>
    <w:basedOn w:val="Normal"/>
    <w:next w:val="Normal"/>
    <w:autoRedefine/>
    <w:rsid w:val="00EC4281"/>
    <w:pPr>
      <w:widowControl w:val="0"/>
      <w:suppressAutoHyphens/>
      <w:spacing w:after="140" w:line="280" w:lineRule="exact"/>
      <w:jc w:val="center"/>
    </w:pPr>
    <w:rPr>
      <w:rFonts w:ascii="Helvetica" w:hAnsi="Helvetica"/>
    </w:rPr>
  </w:style>
  <w:style w:type="paragraph" w:styleId="Caption">
    <w:name w:val="caption"/>
    <w:basedOn w:val="Normal"/>
    <w:next w:val="Normal"/>
    <w:autoRedefine/>
    <w:qFormat/>
    <w:rsid w:val="005472E2"/>
    <w:pPr>
      <w:spacing w:before="120" w:after="120"/>
    </w:pPr>
    <w:rPr>
      <w:b/>
    </w:rPr>
  </w:style>
  <w:style w:type="paragraph" w:customStyle="1" w:styleId="CCCLINE">
    <w:name w:val="CCC LINE"/>
    <w:basedOn w:val="Normal"/>
    <w:autoRedefine/>
    <w:rsid w:val="005472E2"/>
    <w:pPr>
      <w:framePr w:vSpace="240" w:wrap="notBeside" w:vAnchor="page" w:hAnchor="margin" w:xAlign="center" w:y="15121"/>
      <w:widowControl w:val="0"/>
      <w:spacing w:line="160" w:lineRule="exact"/>
      <w:jc w:val="center"/>
    </w:pPr>
    <w:rPr>
      <w:rFonts w:ascii="Helvetica" w:hAnsi="Helvetica"/>
      <w:spacing w:val="6"/>
      <w:kern w:val="16"/>
      <w:sz w:val="12"/>
    </w:rPr>
  </w:style>
  <w:style w:type="paragraph" w:customStyle="1" w:styleId="DiamondRule">
    <w:name w:val="Diamond Rule"/>
    <w:basedOn w:val="Normal"/>
    <w:autoRedefine/>
    <w:rsid w:val="005472E2"/>
    <w:pPr>
      <w:autoSpaceDE w:val="0"/>
      <w:autoSpaceDN w:val="0"/>
      <w:adjustRightInd w:val="0"/>
      <w:spacing w:line="288" w:lineRule="auto"/>
      <w:textAlignment w:val="center"/>
    </w:pPr>
    <w:rPr>
      <w:rFonts w:cs="Times"/>
      <w:color w:val="000000"/>
    </w:rPr>
  </w:style>
  <w:style w:type="paragraph" w:styleId="DocumentMap">
    <w:name w:val="Document Map"/>
    <w:basedOn w:val="Normal"/>
    <w:autoRedefine/>
    <w:rsid w:val="005472E2"/>
    <w:pPr>
      <w:shd w:val="clear" w:color="auto" w:fill="000080"/>
    </w:pPr>
    <w:rPr>
      <w:rFonts w:ascii="Helvetica" w:eastAsia="MS Gothic" w:hAnsi="Helvetica"/>
    </w:rPr>
  </w:style>
  <w:style w:type="paragraph" w:customStyle="1" w:styleId="FigureCaption">
    <w:name w:val="Figure Caption"/>
    <w:basedOn w:val="Normal"/>
    <w:autoRedefine/>
    <w:rsid w:val="004524B7"/>
    <w:pPr>
      <w:spacing w:before="30" w:after="180" w:line="190" w:lineRule="exact"/>
    </w:pPr>
    <w:rPr>
      <w:rFonts w:ascii="Helvetica" w:hAnsi="Helvetica"/>
      <w:sz w:val="16"/>
    </w:rPr>
  </w:style>
  <w:style w:type="character" w:styleId="FollowedHyperlink">
    <w:name w:val="FollowedHyperlink"/>
    <w:rsid w:val="005472E2"/>
    <w:rPr>
      <w:color w:val="800080"/>
      <w:u w:val="single"/>
    </w:rPr>
  </w:style>
  <w:style w:type="paragraph" w:styleId="Footer">
    <w:name w:val="footer"/>
    <w:basedOn w:val="Normal"/>
    <w:autoRedefine/>
    <w:semiHidden/>
    <w:rsid w:val="005472E2"/>
    <w:pPr>
      <w:tabs>
        <w:tab w:val="center" w:pos="4320"/>
        <w:tab w:val="right" w:pos="8640"/>
      </w:tabs>
    </w:pPr>
  </w:style>
  <w:style w:type="paragraph" w:customStyle="1" w:styleId="Footnote">
    <w:name w:val="Footnote"/>
    <w:basedOn w:val="Normal"/>
    <w:autoRedefine/>
    <w:rsid w:val="005472E2"/>
    <w:pPr>
      <w:framePr w:w="5040" w:vSpace="200" w:wrap="auto" w:hAnchor="text" w:yAlign="bottom"/>
      <w:widowControl w:val="0"/>
      <w:spacing w:line="180" w:lineRule="exact"/>
    </w:pPr>
    <w:rPr>
      <w:i/>
      <w:kern w:val="16"/>
      <w:sz w:val="16"/>
    </w:rPr>
  </w:style>
  <w:style w:type="paragraph" w:styleId="FootnoteText">
    <w:name w:val="footnote text"/>
    <w:basedOn w:val="BodyNoIndent"/>
    <w:autoRedefine/>
    <w:semiHidden/>
    <w:rsid w:val="00567F6A"/>
  </w:style>
  <w:style w:type="paragraph" w:customStyle="1" w:styleId="FOOTNOTE0">
    <w:name w:val="FOOTNOTE"/>
    <w:basedOn w:val="FootnoteText"/>
    <w:rsid w:val="005472E2"/>
    <w:pPr>
      <w:framePr w:w="5040" w:vSpace="200" w:wrap="notBeside" w:hAnchor="text" w:xAlign="center" w:yAlign="bottom"/>
      <w:widowControl w:val="0"/>
      <w:spacing w:before="5"/>
    </w:pPr>
    <w:rPr>
      <w:kern w:val="16"/>
      <w:sz w:val="16"/>
    </w:rPr>
  </w:style>
  <w:style w:type="character" w:styleId="FootnoteReference">
    <w:name w:val="footnote reference"/>
    <w:semiHidden/>
    <w:rsid w:val="005472E2"/>
    <w:rPr>
      <w:vertAlign w:val="superscript"/>
    </w:rPr>
  </w:style>
  <w:style w:type="character" w:customStyle="1" w:styleId="Footnotereferenceto">
    <w:name w:val="Footnote (reference to)"/>
    <w:rsid w:val="005472E2"/>
    <w:rPr>
      <w:color w:val="008000"/>
      <w:position w:val="-2"/>
      <w:sz w:val="16"/>
      <w:vertAlign w:val="superscript"/>
    </w:rPr>
  </w:style>
  <w:style w:type="paragraph" w:styleId="Header">
    <w:name w:val="header"/>
    <w:basedOn w:val="Normal"/>
    <w:rsid w:val="005472E2"/>
    <w:pPr>
      <w:widowControl w:val="0"/>
      <w:tabs>
        <w:tab w:val="right" w:pos="10200"/>
      </w:tabs>
      <w:spacing w:line="220" w:lineRule="exact"/>
    </w:pPr>
    <w:rPr>
      <w:rFonts w:ascii="Helvetica" w:hAnsi="Helvetica"/>
      <w:caps/>
      <w:kern w:val="16"/>
      <w:sz w:val="14"/>
    </w:rPr>
  </w:style>
  <w:style w:type="character" w:styleId="Hyperlink">
    <w:name w:val="Hyperlink"/>
    <w:rsid w:val="005472E2"/>
    <w:rPr>
      <w:color w:val="0000FF"/>
      <w:u w:val="single"/>
    </w:rPr>
  </w:style>
  <w:style w:type="paragraph" w:customStyle="1" w:styleId="Keywords">
    <w:name w:val="Keywords"/>
    <w:basedOn w:val="Abstract"/>
    <w:next w:val="Heading1"/>
    <w:autoRedefine/>
    <w:rsid w:val="005472E2"/>
  </w:style>
  <w:style w:type="paragraph" w:customStyle="1" w:styleId="LISTTYPE1Bullet">
    <w:name w:val="LIST TYPE 1 (Bullet)"/>
    <w:basedOn w:val="Normal"/>
    <w:autoRedefine/>
    <w:rsid w:val="005472E2"/>
    <w:pPr>
      <w:widowControl w:val="0"/>
      <w:numPr>
        <w:numId w:val="31"/>
      </w:numPr>
      <w:spacing w:line="230" w:lineRule="exact"/>
      <w:jc w:val="both"/>
    </w:pPr>
    <w:rPr>
      <w:kern w:val="16"/>
      <w:sz w:val="19"/>
    </w:rPr>
  </w:style>
  <w:style w:type="paragraph" w:customStyle="1" w:styleId="LISTTYPE1aBullet">
    <w:name w:val="LIST TYPE 1a (Bullet)"/>
    <w:basedOn w:val="LISTTYPE1Bullet"/>
    <w:next w:val="LISTTYPE1Bullet"/>
    <w:autoRedefine/>
    <w:rsid w:val="005472E2"/>
    <w:pPr>
      <w:numPr>
        <w:numId w:val="0"/>
      </w:numPr>
      <w:spacing w:before="80"/>
    </w:pPr>
  </w:style>
  <w:style w:type="paragraph" w:customStyle="1" w:styleId="MemeberType">
    <w:name w:val="Memeber Type"/>
    <w:basedOn w:val="AuthorInformation"/>
    <w:autoRedefine/>
    <w:rsid w:val="005472E2"/>
    <w:rPr>
      <w:i/>
    </w:rPr>
  </w:style>
  <w:style w:type="paragraph" w:customStyle="1" w:styleId="mybullets">
    <w:name w:val="my bullets"/>
    <w:basedOn w:val="AuthorAffiliation"/>
    <w:autoRedefine/>
    <w:rsid w:val="005472E2"/>
    <w:pPr>
      <w:framePr w:wrap="around"/>
      <w:numPr>
        <w:numId w:val="32"/>
      </w:numPr>
    </w:pPr>
  </w:style>
  <w:style w:type="paragraph" w:customStyle="1" w:styleId="NormalParagraphStyle">
    <w:name w:val="NormalParagraphStyle"/>
    <w:basedOn w:val="Normal"/>
    <w:autoRedefine/>
    <w:rsid w:val="005472E2"/>
    <w:pPr>
      <w:autoSpaceDE w:val="0"/>
      <w:autoSpaceDN w:val="0"/>
      <w:adjustRightInd w:val="0"/>
      <w:spacing w:line="288" w:lineRule="auto"/>
      <w:textAlignment w:val="center"/>
    </w:pPr>
    <w:rPr>
      <w:rFonts w:cs="Times"/>
      <w:color w:val="000000"/>
    </w:rPr>
  </w:style>
  <w:style w:type="paragraph" w:customStyle="1" w:styleId="Reference">
    <w:name w:val="Reference"/>
    <w:basedOn w:val="Body"/>
    <w:autoRedefine/>
    <w:rsid w:val="00CA5B68"/>
    <w:pPr>
      <w:numPr>
        <w:numId w:val="33"/>
      </w:numPr>
    </w:pPr>
    <w:rPr>
      <w:sz w:val="16"/>
    </w:rPr>
  </w:style>
  <w:style w:type="paragraph" w:customStyle="1" w:styleId="Table">
    <w:name w:val="Table"/>
    <w:basedOn w:val="Normal"/>
    <w:autoRedefine/>
    <w:rsid w:val="005472E2"/>
    <w:pPr>
      <w:jc w:val="center"/>
    </w:pPr>
    <w:rPr>
      <w:sz w:val="16"/>
    </w:rPr>
  </w:style>
  <w:style w:type="paragraph" w:customStyle="1" w:styleId="TableCaption">
    <w:name w:val="Table Caption"/>
    <w:basedOn w:val="FigureCaption"/>
    <w:autoRedefine/>
    <w:rsid w:val="005472E2"/>
    <w:pPr>
      <w:spacing w:before="0"/>
      <w:jc w:val="center"/>
    </w:pPr>
  </w:style>
  <w:style w:type="table" w:styleId="TableGrid">
    <w:name w:val="Table Grid"/>
    <w:basedOn w:val="TableNormal"/>
    <w:rsid w:val="005472E2"/>
    <w:tblPr/>
    <w:tcPr>
      <w:shd w:val="clear" w:color="auto" w:fill="auto"/>
    </w:tcPr>
  </w:style>
  <w:style w:type="paragraph" w:customStyle="1" w:styleId="Title1">
    <w:name w:val="Title1"/>
    <w:basedOn w:val="Normal"/>
    <w:autoRedefine/>
    <w:rsid w:val="00806471"/>
    <w:pPr>
      <w:widowControl w:val="0"/>
      <w:suppressAutoHyphens/>
      <w:spacing w:after="200" w:line="560" w:lineRule="exact"/>
      <w:jc w:val="center"/>
    </w:pPr>
    <w:rPr>
      <w:rFonts w:ascii="Helvetica" w:hAnsi="Helvetica"/>
      <w:spacing w:val="-3"/>
      <w:sz w:val="36"/>
    </w:rPr>
  </w:style>
  <w:style w:type="paragraph" w:customStyle="1" w:styleId="Heading1Introduction">
    <w:name w:val="Heading 1 Introduction"/>
    <w:basedOn w:val="Heading1"/>
    <w:autoRedefine/>
    <w:qFormat/>
    <w:rsid w:val="005472E2"/>
    <w:pPr>
      <w:numPr>
        <w:numId w:val="0"/>
      </w:numPr>
      <w:spacing w:before="380"/>
    </w:pPr>
  </w:style>
  <w:style w:type="paragraph" w:styleId="BalloonText">
    <w:name w:val="Balloon Text"/>
    <w:basedOn w:val="Normal"/>
    <w:link w:val="BalloonTextChar"/>
    <w:rsid w:val="00B57381"/>
    <w:rPr>
      <w:rFonts w:ascii="Lucida Grande" w:hAnsi="Lucida Grande" w:cs="Lucida Grande"/>
      <w:szCs w:val="18"/>
    </w:rPr>
  </w:style>
  <w:style w:type="character" w:customStyle="1" w:styleId="BalloonTextChar">
    <w:name w:val="Balloon Text Char"/>
    <w:link w:val="BalloonText"/>
    <w:rsid w:val="00B57381"/>
    <w:rPr>
      <w:rFonts w:ascii="Lucida Grande" w:hAnsi="Lucida Grande" w:cs="Lucida Grande"/>
      <w:sz w:val="18"/>
      <w:szCs w:val="18"/>
    </w:rPr>
  </w:style>
  <w:style w:type="paragraph" w:customStyle="1" w:styleId="IndexTerms">
    <w:name w:val="Index Terms"/>
    <w:basedOn w:val="Abstract"/>
    <w:autoRedefine/>
    <w:qFormat/>
    <w:rsid w:val="005C0D58"/>
    <w:pPr>
      <w:jc w:val="left"/>
    </w:pPr>
  </w:style>
  <w:style w:type="paragraph" w:styleId="NormalWeb">
    <w:name w:val="Normal (Web)"/>
    <w:basedOn w:val="Normal"/>
    <w:uiPriority w:val="99"/>
    <w:unhideWhenUsed/>
    <w:rsid w:val="00CA5B68"/>
    <w:pPr>
      <w:spacing w:before="100" w:beforeAutospacing="1" w:after="100" w:afterAutospacing="1"/>
    </w:pPr>
    <w:rPr>
      <w:sz w:val="24"/>
    </w:rPr>
  </w:style>
  <w:style w:type="character" w:styleId="CommentReference">
    <w:name w:val="annotation reference"/>
    <w:semiHidden/>
    <w:unhideWhenUsed/>
    <w:rsid w:val="00CA5B68"/>
    <w:rPr>
      <w:sz w:val="16"/>
      <w:szCs w:val="16"/>
    </w:rPr>
  </w:style>
  <w:style w:type="paragraph" w:styleId="CommentText">
    <w:name w:val="annotation text"/>
    <w:basedOn w:val="Normal"/>
    <w:link w:val="CommentTextChar"/>
    <w:unhideWhenUsed/>
    <w:rsid w:val="00CA5B68"/>
  </w:style>
  <w:style w:type="character" w:customStyle="1" w:styleId="CommentTextChar">
    <w:name w:val="Comment Text Char"/>
    <w:basedOn w:val="DefaultParagraphFont"/>
    <w:link w:val="CommentText"/>
    <w:rsid w:val="00CA5B68"/>
  </w:style>
  <w:style w:type="paragraph" w:styleId="CommentSubject">
    <w:name w:val="annotation subject"/>
    <w:basedOn w:val="CommentText"/>
    <w:next w:val="CommentText"/>
    <w:link w:val="CommentSubjectChar"/>
    <w:semiHidden/>
    <w:unhideWhenUsed/>
    <w:rsid w:val="00CA5B68"/>
    <w:rPr>
      <w:b/>
      <w:bCs/>
    </w:rPr>
  </w:style>
  <w:style w:type="character" w:customStyle="1" w:styleId="CommentSubjectChar">
    <w:name w:val="Comment Subject Char"/>
    <w:link w:val="CommentSubject"/>
    <w:semiHidden/>
    <w:rsid w:val="00CA5B68"/>
    <w:rPr>
      <w:b/>
      <w:bCs/>
    </w:rPr>
  </w:style>
  <w:style w:type="paragraph" w:customStyle="1" w:styleId="Referencenonumbers">
    <w:name w:val="Reference (no numbers)"/>
    <w:basedOn w:val="Reference"/>
    <w:autoRedefine/>
    <w:qFormat/>
    <w:rsid w:val="00CA5B68"/>
    <w:pPr>
      <w:numPr>
        <w:numId w:val="0"/>
      </w:numPr>
      <w:tabs>
        <w:tab w:val="left" w:pos="360"/>
      </w:tabs>
      <w:ind w:left="360" w:hanging="360"/>
    </w:pPr>
    <w:rPr>
      <w:noProof/>
    </w:rPr>
  </w:style>
  <w:style w:type="paragraph" w:styleId="ListParagraph">
    <w:name w:val="List Paragraph"/>
    <w:basedOn w:val="BodyNoIndent"/>
    <w:rsid w:val="00553ED8"/>
    <w:pPr>
      <w:numPr>
        <w:numId w:val="48"/>
      </w:numPr>
      <w:spacing w:before="120" w:after="120"/>
      <w:ind w:left="374" w:hanging="187"/>
    </w:pPr>
  </w:style>
  <w:style w:type="character" w:styleId="PlaceholderText">
    <w:name w:val="Placeholder Text"/>
    <w:basedOn w:val="DefaultParagraphFont"/>
    <w:semiHidden/>
    <w:rsid w:val="00FB262F"/>
    <w:rPr>
      <w:color w:val="808080"/>
    </w:rPr>
  </w:style>
  <w:style w:type="paragraph" w:styleId="ListNumber2">
    <w:name w:val="List Number 2"/>
    <w:basedOn w:val="Normal"/>
    <w:rsid w:val="00AB0820"/>
    <w:pPr>
      <w:numPr>
        <w:numId w:val="40"/>
      </w:numPr>
      <w:contextualSpacing/>
    </w:pPr>
  </w:style>
  <w:style w:type="paragraph" w:styleId="Revision">
    <w:name w:val="Revision"/>
    <w:hidden/>
    <w:semiHidden/>
    <w:rsid w:val="00B04E3D"/>
    <w:rPr>
      <w:rFonts w:ascii="Cambria Math" w:hAnsi="Cambria Math"/>
      <w:sz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628539">
      <w:bodyDiv w:val="1"/>
      <w:marLeft w:val="0"/>
      <w:marRight w:val="0"/>
      <w:marTop w:val="0"/>
      <w:marBottom w:val="0"/>
      <w:divBdr>
        <w:top w:val="none" w:sz="0" w:space="0" w:color="auto"/>
        <w:left w:val="none" w:sz="0" w:space="0" w:color="auto"/>
        <w:bottom w:val="none" w:sz="0" w:space="0" w:color="auto"/>
        <w:right w:val="none" w:sz="0" w:space="0" w:color="auto"/>
      </w:divBdr>
      <w:divsChild>
        <w:div w:id="1872644470">
          <w:marLeft w:val="0"/>
          <w:marRight w:val="0"/>
          <w:marTop w:val="0"/>
          <w:marBottom w:val="0"/>
          <w:divBdr>
            <w:top w:val="none" w:sz="0" w:space="0" w:color="auto"/>
            <w:left w:val="none" w:sz="0" w:space="0" w:color="auto"/>
            <w:bottom w:val="none" w:sz="0" w:space="0" w:color="auto"/>
            <w:right w:val="none" w:sz="0" w:space="0" w:color="auto"/>
          </w:divBdr>
          <w:divsChild>
            <w:div w:id="2061899584">
              <w:marLeft w:val="0"/>
              <w:marRight w:val="0"/>
              <w:marTop w:val="0"/>
              <w:marBottom w:val="0"/>
              <w:divBdr>
                <w:top w:val="none" w:sz="0" w:space="0" w:color="auto"/>
                <w:left w:val="none" w:sz="0" w:space="0" w:color="auto"/>
                <w:bottom w:val="none" w:sz="0" w:space="0" w:color="auto"/>
                <w:right w:val="none" w:sz="0" w:space="0" w:color="auto"/>
              </w:divBdr>
              <w:divsChild>
                <w:div w:id="659381956">
                  <w:marLeft w:val="0"/>
                  <w:marRight w:val="0"/>
                  <w:marTop w:val="0"/>
                  <w:marBottom w:val="0"/>
                  <w:divBdr>
                    <w:top w:val="none" w:sz="0" w:space="0" w:color="auto"/>
                    <w:left w:val="none" w:sz="0" w:space="0" w:color="auto"/>
                    <w:bottom w:val="none" w:sz="0" w:space="0" w:color="auto"/>
                    <w:right w:val="none" w:sz="0" w:space="0" w:color="auto"/>
                  </w:divBdr>
                  <w:divsChild>
                    <w:div w:id="1958297699">
                      <w:marLeft w:val="0"/>
                      <w:marRight w:val="0"/>
                      <w:marTop w:val="0"/>
                      <w:marBottom w:val="0"/>
                      <w:divBdr>
                        <w:top w:val="none" w:sz="0" w:space="0" w:color="auto"/>
                        <w:left w:val="none" w:sz="0" w:space="0" w:color="auto"/>
                        <w:bottom w:val="none" w:sz="0" w:space="0" w:color="auto"/>
                        <w:right w:val="none" w:sz="0" w:space="0" w:color="auto"/>
                      </w:divBdr>
                      <w:divsChild>
                        <w:div w:id="1759790647">
                          <w:marLeft w:val="0"/>
                          <w:marRight w:val="0"/>
                          <w:marTop w:val="0"/>
                          <w:marBottom w:val="0"/>
                          <w:divBdr>
                            <w:top w:val="none" w:sz="0" w:space="0" w:color="auto"/>
                            <w:left w:val="none" w:sz="0" w:space="0" w:color="auto"/>
                            <w:bottom w:val="none" w:sz="0" w:space="0" w:color="auto"/>
                            <w:right w:val="none" w:sz="0" w:space="0" w:color="auto"/>
                          </w:divBdr>
                          <w:divsChild>
                            <w:div w:id="575012998">
                              <w:marLeft w:val="0"/>
                              <w:marRight w:val="0"/>
                              <w:marTop w:val="0"/>
                              <w:marBottom w:val="0"/>
                              <w:divBdr>
                                <w:top w:val="none" w:sz="0" w:space="0" w:color="auto"/>
                                <w:left w:val="none" w:sz="0" w:space="0" w:color="auto"/>
                                <w:bottom w:val="none" w:sz="0" w:space="0" w:color="auto"/>
                                <w:right w:val="none" w:sz="0" w:space="0" w:color="auto"/>
                              </w:divBdr>
                              <w:divsChild>
                                <w:div w:id="238756738">
                                  <w:marLeft w:val="0"/>
                                  <w:marRight w:val="0"/>
                                  <w:marTop w:val="0"/>
                                  <w:marBottom w:val="0"/>
                                  <w:divBdr>
                                    <w:top w:val="none" w:sz="0" w:space="0" w:color="auto"/>
                                    <w:left w:val="none" w:sz="0" w:space="0" w:color="auto"/>
                                    <w:bottom w:val="none" w:sz="0" w:space="0" w:color="auto"/>
                                    <w:right w:val="none" w:sz="0" w:space="0" w:color="auto"/>
                                  </w:divBdr>
                                  <w:divsChild>
                                    <w:div w:id="1511408540">
                                      <w:marLeft w:val="0"/>
                                      <w:marRight w:val="0"/>
                                      <w:marTop w:val="0"/>
                                      <w:marBottom w:val="0"/>
                                      <w:divBdr>
                                        <w:top w:val="none" w:sz="0" w:space="0" w:color="auto"/>
                                        <w:left w:val="none" w:sz="0" w:space="0" w:color="auto"/>
                                        <w:bottom w:val="none" w:sz="0" w:space="0" w:color="auto"/>
                                        <w:right w:val="none" w:sz="0" w:space="0" w:color="auto"/>
                                      </w:divBdr>
                                      <w:divsChild>
                                        <w:div w:id="1188183069">
                                          <w:marLeft w:val="0"/>
                                          <w:marRight w:val="0"/>
                                          <w:marTop w:val="0"/>
                                          <w:marBottom w:val="0"/>
                                          <w:divBdr>
                                            <w:top w:val="none" w:sz="0" w:space="0" w:color="auto"/>
                                            <w:left w:val="none" w:sz="0" w:space="0" w:color="auto"/>
                                            <w:bottom w:val="none" w:sz="0" w:space="0" w:color="auto"/>
                                            <w:right w:val="none" w:sz="0" w:space="0" w:color="auto"/>
                                          </w:divBdr>
                                          <w:divsChild>
                                            <w:div w:id="436801071">
                                              <w:marLeft w:val="0"/>
                                              <w:marRight w:val="0"/>
                                              <w:marTop w:val="0"/>
                                              <w:marBottom w:val="0"/>
                                              <w:divBdr>
                                                <w:top w:val="none" w:sz="0" w:space="0" w:color="auto"/>
                                                <w:left w:val="none" w:sz="0" w:space="0" w:color="auto"/>
                                                <w:bottom w:val="none" w:sz="0" w:space="0" w:color="auto"/>
                                                <w:right w:val="none" w:sz="0" w:space="0" w:color="auto"/>
                                              </w:divBdr>
                                              <w:divsChild>
                                                <w:div w:id="661277509">
                                                  <w:marLeft w:val="0"/>
                                                  <w:marRight w:val="0"/>
                                                  <w:marTop w:val="0"/>
                                                  <w:marBottom w:val="0"/>
                                                  <w:divBdr>
                                                    <w:top w:val="none" w:sz="0" w:space="0" w:color="auto"/>
                                                    <w:left w:val="none" w:sz="0" w:space="0" w:color="auto"/>
                                                    <w:bottom w:val="none" w:sz="0" w:space="0" w:color="auto"/>
                                                    <w:right w:val="none" w:sz="0" w:space="0" w:color="auto"/>
                                                  </w:divBdr>
                                                  <w:divsChild>
                                                    <w:div w:id="1287202460">
                                                      <w:marLeft w:val="0"/>
                                                      <w:marRight w:val="0"/>
                                                      <w:marTop w:val="0"/>
                                                      <w:marBottom w:val="0"/>
                                                      <w:divBdr>
                                                        <w:top w:val="none" w:sz="0" w:space="0" w:color="auto"/>
                                                        <w:left w:val="none" w:sz="0" w:space="0" w:color="auto"/>
                                                        <w:bottom w:val="none" w:sz="0" w:space="0" w:color="auto"/>
                                                        <w:right w:val="none" w:sz="0" w:space="0" w:color="auto"/>
                                                      </w:divBdr>
                                                      <w:divsChild>
                                                        <w:div w:id="1614289249">
                                                          <w:marLeft w:val="0"/>
                                                          <w:marRight w:val="0"/>
                                                          <w:marTop w:val="0"/>
                                                          <w:marBottom w:val="0"/>
                                                          <w:divBdr>
                                                            <w:top w:val="none" w:sz="0" w:space="0" w:color="auto"/>
                                                            <w:left w:val="none" w:sz="0" w:space="0" w:color="auto"/>
                                                            <w:bottom w:val="none" w:sz="0" w:space="0" w:color="auto"/>
                                                            <w:right w:val="none" w:sz="0" w:space="0" w:color="auto"/>
                                                          </w:divBdr>
                                                          <w:divsChild>
                                                            <w:div w:id="1021584999">
                                                              <w:marLeft w:val="0"/>
                                                              <w:marRight w:val="0"/>
                                                              <w:marTop w:val="0"/>
                                                              <w:marBottom w:val="0"/>
                                                              <w:divBdr>
                                                                <w:top w:val="none" w:sz="0" w:space="0" w:color="auto"/>
                                                                <w:left w:val="none" w:sz="0" w:space="0" w:color="auto"/>
                                                                <w:bottom w:val="none" w:sz="0" w:space="0" w:color="auto"/>
                                                                <w:right w:val="none" w:sz="0" w:space="0" w:color="auto"/>
                                                              </w:divBdr>
                                                              <w:divsChild>
                                                                <w:div w:id="1924753267">
                                                                  <w:marLeft w:val="0"/>
                                                                  <w:marRight w:val="0"/>
                                                                  <w:marTop w:val="0"/>
                                                                  <w:marBottom w:val="0"/>
                                                                  <w:divBdr>
                                                                    <w:top w:val="none" w:sz="0" w:space="0" w:color="auto"/>
                                                                    <w:left w:val="none" w:sz="0" w:space="0" w:color="auto"/>
                                                                    <w:bottom w:val="none" w:sz="0" w:space="0" w:color="auto"/>
                                                                    <w:right w:val="none" w:sz="0" w:space="0" w:color="auto"/>
                                                                  </w:divBdr>
                                                                  <w:divsChild>
                                                                    <w:div w:id="2090493762">
                                                                      <w:marLeft w:val="0"/>
                                                                      <w:marRight w:val="0"/>
                                                                      <w:marTop w:val="0"/>
                                                                      <w:marBottom w:val="0"/>
                                                                      <w:divBdr>
                                                                        <w:top w:val="none" w:sz="0" w:space="0" w:color="auto"/>
                                                                        <w:left w:val="none" w:sz="0" w:space="0" w:color="auto"/>
                                                                        <w:bottom w:val="none" w:sz="0" w:space="0" w:color="auto"/>
                                                                        <w:right w:val="none" w:sz="0" w:space="0" w:color="auto"/>
                                                                      </w:divBdr>
                                                                      <w:divsChild>
                                                                        <w:div w:id="1145316205">
                                                                          <w:marLeft w:val="0"/>
                                                                          <w:marRight w:val="0"/>
                                                                          <w:marTop w:val="0"/>
                                                                          <w:marBottom w:val="0"/>
                                                                          <w:divBdr>
                                                                            <w:top w:val="none" w:sz="0" w:space="0" w:color="auto"/>
                                                                            <w:left w:val="none" w:sz="0" w:space="0" w:color="auto"/>
                                                                            <w:bottom w:val="none" w:sz="0" w:space="0" w:color="auto"/>
                                                                            <w:right w:val="none" w:sz="0" w:space="0" w:color="auto"/>
                                                                          </w:divBdr>
                                                                          <w:divsChild>
                                                                            <w:div w:id="1966541968">
                                                                              <w:marLeft w:val="0"/>
                                                                              <w:marRight w:val="0"/>
                                                                              <w:marTop w:val="0"/>
                                                                              <w:marBottom w:val="0"/>
                                                                              <w:divBdr>
                                                                                <w:top w:val="none" w:sz="0" w:space="0" w:color="auto"/>
                                                                                <w:left w:val="none" w:sz="0" w:space="0" w:color="auto"/>
                                                                                <w:bottom w:val="none" w:sz="0" w:space="0" w:color="auto"/>
                                                                                <w:right w:val="none" w:sz="0" w:space="0" w:color="auto"/>
                                                                              </w:divBdr>
                                                                              <w:divsChild>
                                                                                <w:div w:id="1735004130">
                                                                                  <w:marLeft w:val="0"/>
                                                                                  <w:marRight w:val="0"/>
                                                                                  <w:marTop w:val="0"/>
                                                                                  <w:marBottom w:val="0"/>
                                                                                  <w:divBdr>
                                                                                    <w:top w:val="none" w:sz="0" w:space="0" w:color="auto"/>
                                                                                    <w:left w:val="none" w:sz="0" w:space="0" w:color="auto"/>
                                                                                    <w:bottom w:val="none" w:sz="0" w:space="0" w:color="auto"/>
                                                                                    <w:right w:val="none" w:sz="0" w:space="0" w:color="auto"/>
                                                                                  </w:divBdr>
                                                                                  <w:divsChild>
                                                                                    <w:div w:id="1197811666">
                                                                                      <w:marLeft w:val="0"/>
                                                                                      <w:marRight w:val="0"/>
                                                                                      <w:marTop w:val="0"/>
                                                                                      <w:marBottom w:val="0"/>
                                                                                      <w:divBdr>
                                                                                        <w:top w:val="none" w:sz="0" w:space="0" w:color="auto"/>
                                                                                        <w:left w:val="none" w:sz="0" w:space="0" w:color="auto"/>
                                                                                        <w:bottom w:val="none" w:sz="0" w:space="0" w:color="auto"/>
                                                                                        <w:right w:val="none" w:sz="0" w:space="0" w:color="auto"/>
                                                                                      </w:divBdr>
                                                                                      <w:divsChild>
                                                                                        <w:div w:id="2081323532">
                                                                                          <w:marLeft w:val="0"/>
                                                                                          <w:marRight w:val="0"/>
                                                                                          <w:marTop w:val="0"/>
                                                                                          <w:marBottom w:val="0"/>
                                                                                          <w:divBdr>
                                                                                            <w:top w:val="none" w:sz="0" w:space="0" w:color="auto"/>
                                                                                            <w:left w:val="none" w:sz="0" w:space="0" w:color="auto"/>
                                                                                            <w:bottom w:val="none" w:sz="0" w:space="0" w:color="auto"/>
                                                                                            <w:right w:val="none" w:sz="0" w:space="0" w:color="auto"/>
                                                                                          </w:divBdr>
                                                                                          <w:divsChild>
                                                                                            <w:div w:id="1091392448">
                                                                                              <w:marLeft w:val="0"/>
                                                                                              <w:marRight w:val="0"/>
                                                                                              <w:marTop w:val="0"/>
                                                                                              <w:marBottom w:val="0"/>
                                                                                              <w:divBdr>
                                                                                                <w:top w:val="none" w:sz="0" w:space="0" w:color="auto"/>
                                                                                                <w:left w:val="none" w:sz="0" w:space="0" w:color="auto"/>
                                                                                                <w:bottom w:val="none" w:sz="0" w:space="0" w:color="auto"/>
                                                                                                <w:right w:val="none" w:sz="0" w:space="0" w:color="auto"/>
                                                                                              </w:divBdr>
                                                                                              <w:divsChild>
                                                                                                <w:div w:id="808278657">
                                                                                                  <w:marLeft w:val="0"/>
                                                                                                  <w:marRight w:val="0"/>
                                                                                                  <w:marTop w:val="0"/>
                                                                                                  <w:marBottom w:val="0"/>
                                                                                                  <w:divBdr>
                                                                                                    <w:top w:val="none" w:sz="0" w:space="0" w:color="auto"/>
                                                                                                    <w:left w:val="none" w:sz="0" w:space="0" w:color="auto"/>
                                                                                                    <w:bottom w:val="none" w:sz="0" w:space="0" w:color="auto"/>
                                                                                                    <w:right w:val="none" w:sz="0" w:space="0" w:color="auto"/>
                                                                                                  </w:divBdr>
                                                                                                  <w:divsChild>
                                                                                                    <w:div w:id="536695221">
                                                                                                      <w:marLeft w:val="0"/>
                                                                                                      <w:marRight w:val="0"/>
                                                                                                      <w:marTop w:val="0"/>
                                                                                                      <w:marBottom w:val="0"/>
                                                                                                      <w:divBdr>
                                                                                                        <w:top w:val="none" w:sz="0" w:space="0" w:color="auto"/>
                                                                                                        <w:left w:val="none" w:sz="0" w:space="0" w:color="auto"/>
                                                                                                        <w:bottom w:val="none" w:sz="0" w:space="0" w:color="auto"/>
                                                                                                        <w:right w:val="none" w:sz="0" w:space="0" w:color="auto"/>
                                                                                                      </w:divBdr>
                                                                                                      <w:divsChild>
                                                                                                        <w:div w:id="535392278">
                                                                                                          <w:marLeft w:val="0"/>
                                                                                                          <w:marRight w:val="0"/>
                                                                                                          <w:marTop w:val="0"/>
                                                                                                          <w:marBottom w:val="0"/>
                                                                                                          <w:divBdr>
                                                                                                            <w:top w:val="none" w:sz="0" w:space="0" w:color="auto"/>
                                                                                                            <w:left w:val="none" w:sz="0" w:space="0" w:color="auto"/>
                                                                                                            <w:bottom w:val="none" w:sz="0" w:space="0" w:color="auto"/>
                                                                                                            <w:right w:val="none" w:sz="0" w:space="0" w:color="auto"/>
                                                                                                          </w:divBdr>
                                                                                                          <w:divsChild>
                                                                                                            <w:div w:id="1307129314">
                                                                                                              <w:marLeft w:val="0"/>
                                                                                                              <w:marRight w:val="0"/>
                                                                                                              <w:marTop w:val="0"/>
                                                                                                              <w:marBottom w:val="0"/>
                                                                                                              <w:divBdr>
                                                                                                                <w:top w:val="none" w:sz="0" w:space="0" w:color="auto"/>
                                                                                                                <w:left w:val="none" w:sz="0" w:space="0" w:color="auto"/>
                                                                                                                <w:bottom w:val="none" w:sz="0" w:space="0" w:color="auto"/>
                                                                                                                <w:right w:val="none" w:sz="0" w:space="0" w:color="auto"/>
                                                                                                              </w:divBdr>
                                                                                                              <w:divsChild>
                                                                                                                <w:div w:id="435953377">
                                                                                                                  <w:marLeft w:val="0"/>
                                                                                                                  <w:marRight w:val="0"/>
                                                                                                                  <w:marTop w:val="0"/>
                                                                                                                  <w:marBottom w:val="0"/>
                                                                                                                  <w:divBdr>
                                                                                                                    <w:top w:val="none" w:sz="0" w:space="0" w:color="auto"/>
                                                                                                                    <w:left w:val="none" w:sz="0" w:space="0" w:color="auto"/>
                                                                                                                    <w:bottom w:val="none" w:sz="0" w:space="0" w:color="auto"/>
                                                                                                                    <w:right w:val="none" w:sz="0" w:space="0" w:color="auto"/>
                                                                                                                  </w:divBdr>
                                                                                                                  <w:divsChild>
                                                                                                                    <w:div w:id="476729402">
                                                                                                                      <w:marLeft w:val="0"/>
                                                                                                                      <w:marRight w:val="0"/>
                                                                                                                      <w:marTop w:val="0"/>
                                                                                                                      <w:marBottom w:val="0"/>
                                                                                                                      <w:divBdr>
                                                                                                                        <w:top w:val="none" w:sz="0" w:space="0" w:color="auto"/>
                                                                                                                        <w:left w:val="none" w:sz="0" w:space="0" w:color="auto"/>
                                                                                                                        <w:bottom w:val="none" w:sz="0" w:space="0" w:color="auto"/>
                                                                                                                        <w:right w:val="none" w:sz="0" w:space="0" w:color="auto"/>
                                                                                                                      </w:divBdr>
                                                                                                                      <w:divsChild>
                                                                                                                        <w:div w:id="2101640441">
                                                                                                                          <w:marLeft w:val="0"/>
                                                                                                                          <w:marRight w:val="0"/>
                                                                                                                          <w:marTop w:val="0"/>
                                                                                                                          <w:marBottom w:val="0"/>
                                                                                                                          <w:divBdr>
                                                                                                                            <w:top w:val="none" w:sz="0" w:space="0" w:color="auto"/>
                                                                                                                            <w:left w:val="none" w:sz="0" w:space="0" w:color="auto"/>
                                                                                                                            <w:bottom w:val="none" w:sz="0" w:space="0" w:color="auto"/>
                                                                                                                            <w:right w:val="none" w:sz="0" w:space="0" w:color="auto"/>
                                                                                                                          </w:divBdr>
                                                                                                                          <w:divsChild>
                                                                                                                            <w:div w:id="1735614781">
                                                                                                                              <w:marLeft w:val="0"/>
                                                                                                                              <w:marRight w:val="0"/>
                                                                                                                              <w:marTop w:val="0"/>
                                                                                                                              <w:marBottom w:val="0"/>
                                                                                                                              <w:divBdr>
                                                                                                                                <w:top w:val="none" w:sz="0" w:space="0" w:color="auto"/>
                                                                                                                                <w:left w:val="none" w:sz="0" w:space="0" w:color="auto"/>
                                                                                                                                <w:bottom w:val="none" w:sz="0" w:space="0" w:color="auto"/>
                                                                                                                                <w:right w:val="none" w:sz="0" w:space="0" w:color="auto"/>
                                                                                                                              </w:divBdr>
                                                                                                                              <w:divsChild>
                                                                                                                                <w:div w:id="955672721">
                                                                                                                                  <w:marLeft w:val="0"/>
                                                                                                                                  <w:marRight w:val="0"/>
                                                                                                                                  <w:marTop w:val="0"/>
                                                                                                                                  <w:marBottom w:val="0"/>
                                                                                                                                  <w:divBdr>
                                                                                                                                    <w:top w:val="none" w:sz="0" w:space="0" w:color="auto"/>
                                                                                                                                    <w:left w:val="none" w:sz="0" w:space="0" w:color="auto"/>
                                                                                                                                    <w:bottom w:val="none" w:sz="0" w:space="0" w:color="auto"/>
                                                                                                                                    <w:right w:val="none" w:sz="0" w:space="0" w:color="auto"/>
                                                                                                                                  </w:divBdr>
                                                                                                                                  <w:divsChild>
                                                                                                                                    <w:div w:id="244002478">
                                                                                                                                      <w:marLeft w:val="0"/>
                                                                                                                                      <w:marRight w:val="0"/>
                                                                                                                                      <w:marTop w:val="0"/>
                                                                                                                                      <w:marBottom w:val="0"/>
                                                                                                                                      <w:divBdr>
                                                                                                                                        <w:top w:val="none" w:sz="0" w:space="0" w:color="auto"/>
                                                                                                                                        <w:left w:val="none" w:sz="0" w:space="0" w:color="auto"/>
                                                                                                                                        <w:bottom w:val="none" w:sz="0" w:space="0" w:color="auto"/>
                                                                                                                                        <w:right w:val="none" w:sz="0" w:space="0" w:color="auto"/>
                                                                                                                                      </w:divBdr>
                                                                                                                                      <w:divsChild>
                                                                                                                                        <w:div w:id="1096362117">
                                                                                                                                          <w:marLeft w:val="0"/>
                                                                                                                                          <w:marRight w:val="0"/>
                                                                                                                                          <w:marTop w:val="0"/>
                                                                                                                                          <w:marBottom w:val="0"/>
                                                                                                                                          <w:divBdr>
                                                                                                                                            <w:top w:val="none" w:sz="0" w:space="0" w:color="auto"/>
                                                                                                                                            <w:left w:val="none" w:sz="0" w:space="0" w:color="auto"/>
                                                                                                                                            <w:bottom w:val="none" w:sz="0" w:space="0" w:color="auto"/>
                                                                                                                                            <w:right w:val="none" w:sz="0" w:space="0" w:color="auto"/>
                                                                                                                                          </w:divBdr>
                                                                                                                                          <w:divsChild>
                                                                                                                                            <w:div w:id="1116214819">
                                                                                                                                              <w:marLeft w:val="0"/>
                                                                                                                                              <w:marRight w:val="0"/>
                                                                                                                                              <w:marTop w:val="0"/>
                                                                                                                                              <w:marBottom w:val="0"/>
                                                                                                                                              <w:divBdr>
                                                                                                                                                <w:top w:val="none" w:sz="0" w:space="0" w:color="auto"/>
                                                                                                                                                <w:left w:val="none" w:sz="0" w:space="0" w:color="auto"/>
                                                                                                                                                <w:bottom w:val="none" w:sz="0" w:space="0" w:color="auto"/>
                                                                                                                                                <w:right w:val="none" w:sz="0" w:space="0" w:color="auto"/>
                                                                                                                                              </w:divBdr>
                                                                                                                                              <w:divsChild>
                                                                                                                                                <w:div w:id="412631433">
                                                                                                                                                  <w:marLeft w:val="0"/>
                                                                                                                                                  <w:marRight w:val="0"/>
                                                                                                                                                  <w:marTop w:val="0"/>
                                                                                                                                                  <w:marBottom w:val="0"/>
                                                                                                                                                  <w:divBdr>
                                                                                                                                                    <w:top w:val="none" w:sz="0" w:space="0" w:color="auto"/>
                                                                                                                                                    <w:left w:val="none" w:sz="0" w:space="0" w:color="auto"/>
                                                                                                                                                    <w:bottom w:val="none" w:sz="0" w:space="0" w:color="auto"/>
                                                                                                                                                    <w:right w:val="none" w:sz="0" w:space="0" w:color="auto"/>
                                                                                                                                                  </w:divBdr>
                                                                                                                                                  <w:divsChild>
                                                                                                                                                    <w:div w:id="1428234124">
                                                                                                                                                      <w:marLeft w:val="0"/>
                                                                                                                                                      <w:marRight w:val="0"/>
                                                                                                                                                      <w:marTop w:val="0"/>
                                                                                                                                                      <w:marBottom w:val="0"/>
                                                                                                                                                      <w:divBdr>
                                                                                                                                                        <w:top w:val="none" w:sz="0" w:space="0" w:color="auto"/>
                                                                                                                                                        <w:left w:val="none" w:sz="0" w:space="0" w:color="auto"/>
                                                                                                                                                        <w:bottom w:val="none" w:sz="0" w:space="0" w:color="auto"/>
                                                                                                                                                        <w:right w:val="none" w:sz="0" w:space="0" w:color="auto"/>
                                                                                                                                                      </w:divBdr>
                                                                                                                                                      <w:divsChild>
                                                                                                                                                        <w:div w:id="263198867">
                                                                                                                                                          <w:marLeft w:val="0"/>
                                                                                                                                                          <w:marRight w:val="0"/>
                                                                                                                                                          <w:marTop w:val="0"/>
                                                                                                                                                          <w:marBottom w:val="0"/>
                                                                                                                                                          <w:divBdr>
                                                                                                                                                            <w:top w:val="none" w:sz="0" w:space="0" w:color="auto"/>
                                                                                                                                                            <w:left w:val="none" w:sz="0" w:space="0" w:color="auto"/>
                                                                                                                                                            <w:bottom w:val="none" w:sz="0" w:space="0" w:color="auto"/>
                                                                                                                                                            <w:right w:val="none" w:sz="0" w:space="0" w:color="auto"/>
                                                                                                                                                          </w:divBdr>
                                                                                                                                                          <w:divsChild>
                                                                                                                                                            <w:div w:id="688604360">
                                                                                                                                                              <w:marLeft w:val="0"/>
                                                                                                                                                              <w:marRight w:val="0"/>
                                                                                                                                                              <w:marTop w:val="0"/>
                                                                                                                                                              <w:marBottom w:val="0"/>
                                                                                                                                                              <w:divBdr>
                                                                                                                                                                <w:top w:val="none" w:sz="0" w:space="0" w:color="auto"/>
                                                                                                                                                                <w:left w:val="none" w:sz="0" w:space="0" w:color="auto"/>
                                                                                                                                                                <w:bottom w:val="none" w:sz="0" w:space="0" w:color="auto"/>
                                                                                                                                                                <w:right w:val="none" w:sz="0" w:space="0" w:color="auto"/>
                                                                                                                                                              </w:divBdr>
                                                                                                                                                              <w:divsChild>
                                                                                                                                                                <w:div w:id="2099016473">
                                                                                                                                                                  <w:marLeft w:val="0"/>
                                                                                                                                                                  <w:marRight w:val="0"/>
                                                                                                                                                                  <w:marTop w:val="0"/>
                                                                                                                                                                  <w:marBottom w:val="0"/>
                                                                                                                                                                  <w:divBdr>
                                                                                                                                                                    <w:top w:val="none" w:sz="0" w:space="0" w:color="auto"/>
                                                                                                                                                                    <w:left w:val="none" w:sz="0" w:space="0" w:color="auto"/>
                                                                                                                                                                    <w:bottom w:val="none" w:sz="0" w:space="0" w:color="auto"/>
                                                                                                                                                                    <w:right w:val="none" w:sz="0" w:space="0" w:color="auto"/>
                                                                                                                                                                  </w:divBdr>
                                                                                                                                                                  <w:divsChild>
                                                                                                                                                                    <w:div w:id="43339042">
                                                                                                                                                                      <w:marLeft w:val="0"/>
                                                                                                                                                                      <w:marRight w:val="0"/>
                                                                                                                                                                      <w:marTop w:val="0"/>
                                                                                                                                                                      <w:marBottom w:val="0"/>
                                                                                                                                                                      <w:divBdr>
                                                                                                                                                                        <w:top w:val="none" w:sz="0" w:space="0" w:color="auto"/>
                                                                                                                                                                        <w:left w:val="none" w:sz="0" w:space="0" w:color="auto"/>
                                                                                                                                                                        <w:bottom w:val="none" w:sz="0" w:space="0" w:color="auto"/>
                                                                                                                                                                        <w:right w:val="none" w:sz="0" w:space="0" w:color="auto"/>
                                                                                                                                                                      </w:divBdr>
                                                                                                                                                                      <w:divsChild>
                                                                                                                                                                        <w:div w:id="2023048421">
                                                                                                                                                                          <w:marLeft w:val="0"/>
                                                                                                                                                                          <w:marRight w:val="0"/>
                                                                                                                                                                          <w:marTop w:val="0"/>
                                                                                                                                                                          <w:marBottom w:val="0"/>
                                                                                                                                                                          <w:divBdr>
                                                                                                                                                                            <w:top w:val="none" w:sz="0" w:space="0" w:color="auto"/>
                                                                                                                                                                            <w:left w:val="none" w:sz="0" w:space="0" w:color="auto"/>
                                                                                                                                                                            <w:bottom w:val="none" w:sz="0" w:space="0" w:color="auto"/>
                                                                                                                                                                            <w:right w:val="none" w:sz="0" w:space="0" w:color="auto"/>
                                                                                                                                                                          </w:divBdr>
                                                                                                                                                                          <w:divsChild>
                                                                                                                                                                            <w:div w:id="621544731">
                                                                                                                                                                              <w:marLeft w:val="0"/>
                                                                                                                                                                              <w:marRight w:val="0"/>
                                                                                                                                                                              <w:marTop w:val="0"/>
                                                                                                                                                                              <w:marBottom w:val="0"/>
                                                                                                                                                                              <w:divBdr>
                                                                                                                                                                                <w:top w:val="none" w:sz="0" w:space="0" w:color="auto"/>
                                                                                                                                                                                <w:left w:val="none" w:sz="0" w:space="0" w:color="auto"/>
                                                                                                                                                                                <w:bottom w:val="none" w:sz="0" w:space="0" w:color="auto"/>
                                                                                                                                                                                <w:right w:val="none" w:sz="0" w:space="0" w:color="auto"/>
                                                                                                                                                                              </w:divBdr>
                                                                                                                                                                              <w:divsChild>
                                                                                                                                                                                <w:div w:id="1013610921">
                                                                                                                                                                                  <w:marLeft w:val="0"/>
                                                                                                                                                                                  <w:marRight w:val="0"/>
                                                                                                                                                                                  <w:marTop w:val="0"/>
                                                                                                                                                                                  <w:marBottom w:val="0"/>
                                                                                                                                                                                  <w:divBdr>
                                                                                                                                                                                    <w:top w:val="none" w:sz="0" w:space="0" w:color="auto"/>
                                                                                                                                                                                    <w:left w:val="none" w:sz="0" w:space="0" w:color="auto"/>
                                                                                                                                                                                    <w:bottom w:val="none" w:sz="0" w:space="0" w:color="auto"/>
                                                                                                                                                                                    <w:right w:val="none" w:sz="0" w:space="0" w:color="auto"/>
                                                                                                                                                                                  </w:divBdr>
                                                                                                                                                                                  <w:divsChild>
                                                                                                                                                                                    <w:div w:id="43330439">
                                                                                                                                                                                      <w:marLeft w:val="0"/>
                                                                                                                                                                                      <w:marRight w:val="0"/>
                                                                                                                                                                                      <w:marTop w:val="0"/>
                                                                                                                                                                                      <w:marBottom w:val="0"/>
                                                                                                                                                                                      <w:divBdr>
                                                                                                                                                                                        <w:top w:val="none" w:sz="0" w:space="0" w:color="auto"/>
                                                                                                                                                                                        <w:left w:val="none" w:sz="0" w:space="0" w:color="auto"/>
                                                                                                                                                                                        <w:bottom w:val="none" w:sz="0" w:space="0" w:color="auto"/>
                                                                                                                                                                                        <w:right w:val="none" w:sz="0" w:space="0" w:color="auto"/>
                                                                                                                                                                                      </w:divBdr>
                                                                                                                                                                                      <w:divsChild>
                                                                                                                                                                                        <w:div w:id="333191009">
                                                                                                                                                                                          <w:marLeft w:val="0"/>
                                                                                                                                                                                          <w:marRight w:val="0"/>
                                                                                                                                                                                          <w:marTop w:val="0"/>
                                                                                                                                                                                          <w:marBottom w:val="0"/>
                                                                                                                                                                                          <w:divBdr>
                                                                                                                                                                                            <w:top w:val="none" w:sz="0" w:space="0" w:color="auto"/>
                                                                                                                                                                                            <w:left w:val="none" w:sz="0" w:space="0" w:color="auto"/>
                                                                                                                                                                                            <w:bottom w:val="none" w:sz="0" w:space="0" w:color="auto"/>
                                                                                                                                                                                            <w:right w:val="none" w:sz="0" w:space="0" w:color="auto"/>
                                                                                                                                                                                          </w:divBdr>
                                                                                                                                                                                          <w:divsChild>
                                                                                                                                                                                            <w:div w:id="148296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04082087">
      <w:bodyDiv w:val="1"/>
      <w:marLeft w:val="0"/>
      <w:marRight w:val="0"/>
      <w:marTop w:val="0"/>
      <w:marBottom w:val="0"/>
      <w:divBdr>
        <w:top w:val="none" w:sz="0" w:space="0" w:color="auto"/>
        <w:left w:val="none" w:sz="0" w:space="0" w:color="auto"/>
        <w:bottom w:val="none" w:sz="0" w:space="0" w:color="auto"/>
        <w:right w:val="none" w:sz="0" w:space="0" w:color="auto"/>
      </w:divBdr>
      <w:divsChild>
        <w:div w:id="1744912440">
          <w:marLeft w:val="0"/>
          <w:marRight w:val="0"/>
          <w:marTop w:val="0"/>
          <w:marBottom w:val="0"/>
          <w:divBdr>
            <w:top w:val="none" w:sz="0" w:space="0" w:color="auto"/>
            <w:left w:val="none" w:sz="0" w:space="0" w:color="auto"/>
            <w:bottom w:val="none" w:sz="0" w:space="0" w:color="auto"/>
            <w:right w:val="none" w:sz="0" w:space="0" w:color="auto"/>
          </w:divBdr>
        </w:div>
        <w:div w:id="901453089">
          <w:marLeft w:val="0"/>
          <w:marRight w:val="0"/>
          <w:marTop w:val="0"/>
          <w:marBottom w:val="0"/>
          <w:divBdr>
            <w:top w:val="none" w:sz="0" w:space="0" w:color="auto"/>
            <w:left w:val="none" w:sz="0" w:space="0" w:color="auto"/>
            <w:bottom w:val="none" w:sz="0" w:space="0" w:color="auto"/>
            <w:right w:val="none" w:sz="0" w:space="0" w:color="auto"/>
          </w:divBdr>
        </w:div>
      </w:divsChild>
    </w:div>
    <w:div w:id="838422901">
      <w:bodyDiv w:val="1"/>
      <w:marLeft w:val="0"/>
      <w:marRight w:val="0"/>
      <w:marTop w:val="0"/>
      <w:marBottom w:val="0"/>
      <w:divBdr>
        <w:top w:val="none" w:sz="0" w:space="0" w:color="auto"/>
        <w:left w:val="none" w:sz="0" w:space="0" w:color="auto"/>
        <w:bottom w:val="none" w:sz="0" w:space="0" w:color="auto"/>
        <w:right w:val="none" w:sz="0" w:space="0" w:color="auto"/>
      </w:divBdr>
    </w:div>
    <w:div w:id="1037049409">
      <w:bodyDiv w:val="1"/>
      <w:marLeft w:val="0"/>
      <w:marRight w:val="0"/>
      <w:marTop w:val="0"/>
      <w:marBottom w:val="0"/>
      <w:divBdr>
        <w:top w:val="none" w:sz="0" w:space="0" w:color="auto"/>
        <w:left w:val="none" w:sz="0" w:space="0" w:color="auto"/>
        <w:bottom w:val="none" w:sz="0" w:space="0" w:color="auto"/>
        <w:right w:val="none" w:sz="0" w:space="0" w:color="auto"/>
      </w:divBdr>
      <w:divsChild>
        <w:div w:id="1378045114">
          <w:marLeft w:val="0"/>
          <w:marRight w:val="0"/>
          <w:marTop w:val="0"/>
          <w:marBottom w:val="0"/>
          <w:divBdr>
            <w:top w:val="none" w:sz="0" w:space="0" w:color="auto"/>
            <w:left w:val="none" w:sz="0" w:space="0" w:color="auto"/>
            <w:bottom w:val="none" w:sz="0" w:space="0" w:color="auto"/>
            <w:right w:val="none" w:sz="0" w:space="0" w:color="auto"/>
          </w:divBdr>
        </w:div>
        <w:div w:id="475806062">
          <w:marLeft w:val="0"/>
          <w:marRight w:val="0"/>
          <w:marTop w:val="0"/>
          <w:marBottom w:val="0"/>
          <w:divBdr>
            <w:top w:val="none" w:sz="0" w:space="0" w:color="auto"/>
            <w:left w:val="none" w:sz="0" w:space="0" w:color="auto"/>
            <w:bottom w:val="none" w:sz="0" w:space="0" w:color="auto"/>
            <w:right w:val="none" w:sz="0" w:space="0" w:color="auto"/>
          </w:divBdr>
        </w:div>
        <w:div w:id="1537812367">
          <w:marLeft w:val="0"/>
          <w:marRight w:val="0"/>
          <w:marTop w:val="0"/>
          <w:marBottom w:val="0"/>
          <w:divBdr>
            <w:top w:val="none" w:sz="0" w:space="0" w:color="auto"/>
            <w:left w:val="none" w:sz="0" w:space="0" w:color="auto"/>
            <w:bottom w:val="none" w:sz="0" w:space="0" w:color="auto"/>
            <w:right w:val="none" w:sz="0" w:space="0" w:color="auto"/>
          </w:divBdr>
        </w:div>
      </w:divsChild>
    </w:div>
    <w:div w:id="1265990382">
      <w:bodyDiv w:val="1"/>
      <w:marLeft w:val="0"/>
      <w:marRight w:val="0"/>
      <w:marTop w:val="0"/>
      <w:marBottom w:val="0"/>
      <w:divBdr>
        <w:top w:val="none" w:sz="0" w:space="0" w:color="auto"/>
        <w:left w:val="none" w:sz="0" w:space="0" w:color="auto"/>
        <w:bottom w:val="none" w:sz="0" w:space="0" w:color="auto"/>
        <w:right w:val="none" w:sz="0" w:space="0" w:color="auto"/>
      </w:divBdr>
    </w:div>
    <w:div w:id="1267277402">
      <w:bodyDiv w:val="1"/>
      <w:marLeft w:val="0"/>
      <w:marRight w:val="0"/>
      <w:marTop w:val="0"/>
      <w:marBottom w:val="0"/>
      <w:divBdr>
        <w:top w:val="none" w:sz="0" w:space="0" w:color="auto"/>
        <w:left w:val="none" w:sz="0" w:space="0" w:color="auto"/>
        <w:bottom w:val="none" w:sz="0" w:space="0" w:color="auto"/>
        <w:right w:val="none" w:sz="0" w:space="0" w:color="auto"/>
      </w:divBdr>
      <w:divsChild>
        <w:div w:id="1639217603">
          <w:marLeft w:val="0"/>
          <w:marRight w:val="0"/>
          <w:marTop w:val="0"/>
          <w:marBottom w:val="0"/>
          <w:divBdr>
            <w:top w:val="none" w:sz="0" w:space="0" w:color="auto"/>
            <w:left w:val="none" w:sz="0" w:space="0" w:color="auto"/>
            <w:bottom w:val="none" w:sz="0" w:space="0" w:color="auto"/>
            <w:right w:val="none" w:sz="0" w:space="0" w:color="auto"/>
          </w:divBdr>
        </w:div>
        <w:div w:id="1357729019">
          <w:marLeft w:val="0"/>
          <w:marRight w:val="0"/>
          <w:marTop w:val="0"/>
          <w:marBottom w:val="0"/>
          <w:divBdr>
            <w:top w:val="none" w:sz="0" w:space="0" w:color="auto"/>
            <w:left w:val="none" w:sz="0" w:space="0" w:color="auto"/>
            <w:bottom w:val="none" w:sz="0" w:space="0" w:color="auto"/>
            <w:right w:val="none" w:sz="0" w:space="0" w:color="auto"/>
          </w:divBdr>
        </w:div>
      </w:divsChild>
    </w:div>
    <w:div w:id="1483424203">
      <w:bodyDiv w:val="1"/>
      <w:marLeft w:val="0"/>
      <w:marRight w:val="0"/>
      <w:marTop w:val="0"/>
      <w:marBottom w:val="0"/>
      <w:divBdr>
        <w:top w:val="none" w:sz="0" w:space="0" w:color="auto"/>
        <w:left w:val="none" w:sz="0" w:space="0" w:color="auto"/>
        <w:bottom w:val="none" w:sz="0" w:space="0" w:color="auto"/>
        <w:right w:val="none" w:sz="0" w:space="0" w:color="auto"/>
      </w:divBdr>
      <w:divsChild>
        <w:div w:id="1426999013">
          <w:marLeft w:val="0"/>
          <w:marRight w:val="0"/>
          <w:marTop w:val="0"/>
          <w:marBottom w:val="0"/>
          <w:divBdr>
            <w:top w:val="none" w:sz="0" w:space="0" w:color="auto"/>
            <w:left w:val="none" w:sz="0" w:space="0" w:color="auto"/>
            <w:bottom w:val="none" w:sz="0" w:space="0" w:color="auto"/>
            <w:right w:val="none" w:sz="0" w:space="0" w:color="auto"/>
          </w:divBdr>
        </w:div>
        <w:div w:id="1353340740">
          <w:marLeft w:val="0"/>
          <w:marRight w:val="0"/>
          <w:marTop w:val="0"/>
          <w:marBottom w:val="0"/>
          <w:divBdr>
            <w:top w:val="none" w:sz="0" w:space="0" w:color="auto"/>
            <w:left w:val="none" w:sz="0" w:space="0" w:color="auto"/>
            <w:bottom w:val="none" w:sz="0" w:space="0" w:color="auto"/>
            <w:right w:val="none" w:sz="0" w:space="0" w:color="auto"/>
          </w:divBdr>
        </w:div>
        <w:div w:id="1793553485">
          <w:marLeft w:val="0"/>
          <w:marRight w:val="0"/>
          <w:marTop w:val="0"/>
          <w:marBottom w:val="0"/>
          <w:divBdr>
            <w:top w:val="none" w:sz="0" w:space="0" w:color="auto"/>
            <w:left w:val="none" w:sz="0" w:space="0" w:color="auto"/>
            <w:bottom w:val="none" w:sz="0" w:space="0" w:color="auto"/>
            <w:right w:val="none" w:sz="0" w:space="0" w:color="auto"/>
          </w:divBdr>
        </w:div>
      </w:divsChild>
    </w:div>
    <w:div w:id="1612130012">
      <w:bodyDiv w:val="1"/>
      <w:marLeft w:val="0"/>
      <w:marRight w:val="0"/>
      <w:marTop w:val="0"/>
      <w:marBottom w:val="0"/>
      <w:divBdr>
        <w:top w:val="none" w:sz="0" w:space="0" w:color="auto"/>
        <w:left w:val="none" w:sz="0" w:space="0" w:color="auto"/>
        <w:bottom w:val="none" w:sz="0" w:space="0" w:color="auto"/>
        <w:right w:val="none" w:sz="0" w:space="0" w:color="auto"/>
      </w:divBdr>
    </w:div>
    <w:div w:id="1650984941">
      <w:bodyDiv w:val="1"/>
      <w:marLeft w:val="0"/>
      <w:marRight w:val="0"/>
      <w:marTop w:val="0"/>
      <w:marBottom w:val="0"/>
      <w:divBdr>
        <w:top w:val="none" w:sz="0" w:space="0" w:color="auto"/>
        <w:left w:val="none" w:sz="0" w:space="0" w:color="auto"/>
        <w:bottom w:val="none" w:sz="0" w:space="0" w:color="auto"/>
        <w:right w:val="none" w:sz="0" w:space="0" w:color="auto"/>
      </w:divBdr>
    </w:div>
    <w:div w:id="1719160918">
      <w:bodyDiv w:val="1"/>
      <w:marLeft w:val="0"/>
      <w:marRight w:val="0"/>
      <w:marTop w:val="0"/>
      <w:marBottom w:val="0"/>
      <w:divBdr>
        <w:top w:val="none" w:sz="0" w:space="0" w:color="auto"/>
        <w:left w:val="none" w:sz="0" w:space="0" w:color="auto"/>
        <w:bottom w:val="none" w:sz="0" w:space="0" w:color="auto"/>
        <w:right w:val="none" w:sz="0" w:space="0" w:color="auto"/>
      </w:divBdr>
    </w:div>
    <w:div w:id="1806586607">
      <w:bodyDiv w:val="1"/>
      <w:marLeft w:val="0"/>
      <w:marRight w:val="0"/>
      <w:marTop w:val="0"/>
      <w:marBottom w:val="0"/>
      <w:divBdr>
        <w:top w:val="none" w:sz="0" w:space="0" w:color="auto"/>
        <w:left w:val="none" w:sz="0" w:space="0" w:color="auto"/>
        <w:bottom w:val="none" w:sz="0" w:space="0" w:color="auto"/>
        <w:right w:val="none" w:sz="0" w:space="0" w:color="auto"/>
      </w:divBdr>
    </w:div>
    <w:div w:id="1868787884">
      <w:bodyDiv w:val="1"/>
      <w:marLeft w:val="0"/>
      <w:marRight w:val="0"/>
      <w:marTop w:val="0"/>
      <w:marBottom w:val="0"/>
      <w:divBdr>
        <w:top w:val="none" w:sz="0" w:space="0" w:color="auto"/>
        <w:left w:val="none" w:sz="0" w:space="0" w:color="auto"/>
        <w:bottom w:val="none" w:sz="0" w:space="0" w:color="auto"/>
        <w:right w:val="none" w:sz="0" w:space="0" w:color="auto"/>
      </w:divBdr>
    </w:div>
    <w:div w:id="1897429195">
      <w:bodyDiv w:val="1"/>
      <w:marLeft w:val="0"/>
      <w:marRight w:val="0"/>
      <w:marTop w:val="0"/>
      <w:marBottom w:val="0"/>
      <w:divBdr>
        <w:top w:val="none" w:sz="0" w:space="0" w:color="auto"/>
        <w:left w:val="none" w:sz="0" w:space="0" w:color="auto"/>
        <w:bottom w:val="none" w:sz="0" w:space="0" w:color="auto"/>
        <w:right w:val="none" w:sz="0" w:space="0" w:color="auto"/>
      </w:divBdr>
      <w:divsChild>
        <w:div w:id="455955184">
          <w:marLeft w:val="0"/>
          <w:marRight w:val="0"/>
          <w:marTop w:val="0"/>
          <w:marBottom w:val="0"/>
          <w:divBdr>
            <w:top w:val="none" w:sz="0" w:space="0" w:color="auto"/>
            <w:left w:val="none" w:sz="0" w:space="0" w:color="auto"/>
            <w:bottom w:val="none" w:sz="0" w:space="0" w:color="auto"/>
            <w:right w:val="none" w:sz="0" w:space="0" w:color="auto"/>
          </w:divBdr>
        </w:div>
      </w:divsChild>
    </w:div>
    <w:div w:id="20291398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wmf"/><Relationship Id="rId18" Type="http://schemas.openxmlformats.org/officeDocument/2006/relationships/image" Target="media/image10.wmf"/><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4.wmf"/><Relationship Id="rId17" Type="http://schemas.openxmlformats.org/officeDocument/2006/relationships/image" Target="media/image9.wmf"/><Relationship Id="rId2" Type="http://schemas.openxmlformats.org/officeDocument/2006/relationships/numbering" Target="numbering.xml"/><Relationship Id="rId16" Type="http://schemas.openxmlformats.org/officeDocument/2006/relationships/image" Target="media/image8.w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wmf"/><Relationship Id="rId5" Type="http://schemas.openxmlformats.org/officeDocument/2006/relationships/webSettings" Target="webSettings.xml"/><Relationship Id="rId15" Type="http://schemas.openxmlformats.org/officeDocument/2006/relationships/image" Target="media/image7.wmf"/><Relationship Id="rId10" Type="http://schemas.openxmlformats.org/officeDocument/2006/relationships/image" Target="media/image2.wmf"/><Relationship Id="rId19" Type="http://schemas.openxmlformats.org/officeDocument/2006/relationships/image" Target="media/image11.wmf"/><Relationship Id="rId4" Type="http://schemas.openxmlformats.org/officeDocument/2006/relationships/settings" Target="settings.xml"/><Relationship Id="rId9" Type="http://schemas.openxmlformats.org/officeDocument/2006/relationships/image" Target="media/image1.wmf"/><Relationship Id="rId14" Type="http://schemas.openxmlformats.org/officeDocument/2006/relationships/image" Target="media/image6.wmf"/><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cygwin\home\Matthew\ranking-correlation\paper\template_journal_word_teaser-vis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3EBF21-5FDA-484F-AF4F-72426CB967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template_journal_word_teaser-vis2014.dotx</Template>
  <TotalTime>186</TotalTime>
  <Pages>1</Pages>
  <Words>16805</Words>
  <Characters>95793</Characters>
  <Application>Microsoft Office Word</Application>
  <DocSecurity>0</DocSecurity>
  <Lines>798</Lines>
  <Paragraphs>224</Paragraphs>
  <ScaleCrop>false</ScaleCrop>
  <HeadingPairs>
    <vt:vector size="2" baseType="variant">
      <vt:variant>
        <vt:lpstr>Title</vt:lpstr>
      </vt:variant>
      <vt:variant>
        <vt:i4>1</vt:i4>
      </vt:variant>
    </vt:vector>
  </HeadingPairs>
  <TitlesOfParts>
    <vt:vector size="1" baseType="lpstr">
      <vt:lpstr>Sample Paper Title</vt:lpstr>
    </vt:vector>
  </TitlesOfParts>
  <Company>RN</Company>
  <LinksUpToDate>false</LinksUpToDate>
  <CharactersWithSpaces>112374</CharactersWithSpaces>
  <SharedDoc>false</SharedDoc>
  <HLinks>
    <vt:vector size="6" baseType="variant">
      <vt:variant>
        <vt:i4>2359321</vt:i4>
      </vt:variant>
      <vt:variant>
        <vt:i4>0</vt:i4>
      </vt:variant>
      <vt:variant>
        <vt:i4>0</vt:i4>
      </vt:variant>
      <vt:variant>
        <vt:i4>5</vt:i4>
      </vt:variant>
      <vt:variant>
        <vt:lpwstr>mailto:tvcg@computer.org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Paper Title</dc:title>
  <dc:subject/>
  <dc:creator>Matthew Kay</dc:creator>
  <cp:keywords/>
  <dc:description/>
  <cp:lastModifiedBy>Matthew Kay</cp:lastModifiedBy>
  <cp:revision>13</cp:revision>
  <cp:lastPrinted>2015-06-24T01:02:00Z</cp:lastPrinted>
  <dcterms:created xsi:type="dcterms:W3CDTF">2015-06-23T22:22:00Z</dcterms:created>
  <dcterms:modified xsi:type="dcterms:W3CDTF">2015-06-24T01:32:00Z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matthew.kay@gmail.com@www.mendeley.com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http://www.zotero.org/styles/acm-sigchi-proceedings</vt:lpwstr>
  </property>
  <property fmtid="{D5CDD505-2E9C-101B-9397-08002B2CF9AE}" pid="6" name="Mendeley Recent Style Name 0_1">
    <vt:lpwstr>ACM SIGCHI Proceedings</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